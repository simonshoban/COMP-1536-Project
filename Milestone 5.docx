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CE59FE" w:rsidRDefault="0024664A">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5 – Server Side Programming</w:t>
      </w:r>
    </w:p>
    <w:p w:rsidR="00CE59FE" w:rsidRDefault="0024664A">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24664A" w:rsidP="00961731">
      <w:pPr>
        <w:spacing w:line="240" w:lineRule="auto"/>
        <w:ind w:left="7200"/>
        <w:rPr>
          <w:b/>
        </w:rPr>
      </w:pPr>
      <w:r>
        <w:rPr>
          <w:rFonts w:ascii="Times New Roman" w:eastAsia="Times New Roman" w:hAnsi="Times New Roman" w:cs="Times New Roman"/>
          <w:b/>
          <w:sz w:val="28"/>
          <w:szCs w:val="28"/>
        </w:rPr>
        <w:t>  </w:t>
      </w:r>
      <w:r>
        <w:rPr>
          <w:b/>
        </w:rPr>
        <w:t>Date: 04-12-2017</w:t>
      </w:r>
    </w:p>
    <w:p w:rsidR="00CE59FE" w:rsidRDefault="00CE59FE">
      <w:pPr>
        <w:spacing w:line="240" w:lineRule="auto"/>
        <w:ind w:left="6480" w:firstLine="720"/>
        <w:rPr>
          <w:b/>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of Contents</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User registration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w:t>
      </w:r>
    </w:p>
    <w:p w:rsidR="00CE59FE" w:rsidRDefault="0024664A">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1.1 Successful registration</w:t>
      </w:r>
      <w:r>
        <w:rPr>
          <w:rFonts w:ascii="Times New Roman" w:eastAsia="Times New Roman" w:hAnsi="Times New Roman" w:cs="Times New Roman"/>
        </w:rPr>
        <w:tab/>
      </w:r>
      <w:r>
        <w:rPr>
          <w:rFonts w:ascii="Times New Roman" w:eastAsia="Times New Roman" w:hAnsi="Times New Roman" w:cs="Times New Roman"/>
        </w:rPr>
        <w:tab/>
        <w:t>pg.4</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Unsuccessful registration</w:t>
      </w:r>
      <w:r>
        <w:rPr>
          <w:rFonts w:ascii="Times New Roman" w:eastAsia="Times New Roman" w:hAnsi="Times New Roman" w:cs="Times New Roman"/>
        </w:rPr>
        <w:tab/>
      </w:r>
      <w:r>
        <w:rPr>
          <w:rFonts w:ascii="Times New Roman" w:eastAsia="Times New Roman" w:hAnsi="Times New Roman" w:cs="Times New Roman"/>
        </w:rPr>
        <w:tab/>
        <w:t>pg.5</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rPr>
        <w:t>2. User authentication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rPr>
        <w:t>3. Server side function</w:t>
      </w:r>
      <w:r>
        <w:rPr>
          <w:rFonts w:ascii="Times New Roman" w:eastAsia="Times New Roman" w:hAnsi="Times New Roman" w:cs="Times New Roman"/>
          <w:b/>
        </w:rPr>
        <w:tab/>
        <w: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pg.7</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pg.10</w:t>
      </w: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Note we used .htaccess to have the server run our html files as php.</w:t>
      </w: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Links:</w:t>
      </w:r>
    </w:p>
    <w:p w:rsidR="00CE59FE" w:rsidRDefault="00CE59FE">
      <w:pPr>
        <w:spacing w:line="240" w:lineRule="auto"/>
        <w:rPr>
          <w:rFonts w:ascii="Times New Roman" w:eastAsia="Times New Roman" w:hAnsi="Times New Roman" w:cs="Times New Roman"/>
          <w:b/>
          <w:sz w:val="28"/>
          <w:szCs w:val="28"/>
        </w:rPr>
      </w:pPr>
    </w:p>
    <w:p w:rsidR="00CE59FE" w:rsidRDefault="0024664A">
      <w:pPr>
        <w:numPr>
          <w:ilvl w:val="0"/>
          <w:numId w:val="4"/>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up page</w:t>
      </w: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rPr>
        <w:t>http://students.bcitdev.com/A00966003/project/sign_up.html</w:t>
      </w:r>
    </w:p>
    <w:p w:rsidR="00CE59FE" w:rsidRDefault="0024664A">
      <w:pPr>
        <w:numPr>
          <w:ilvl w:val="0"/>
          <w:numId w:val="4"/>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Game review page - FF15 to post comments</w:t>
      </w: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rPr>
        <w:t>http://students.bcitdev.com/A00966003/project/devices/console/ps4/console_review_FF15.html</w:t>
      </w: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427C96" w:rsidRDefault="00427C96">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1.User registration:</w:t>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1.1 Successful Registration:</w:t>
      </w:r>
    </w:p>
    <w:p w:rsidR="00CE59FE" w:rsidRDefault="0024664A">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ab/>
      </w:r>
    </w:p>
    <w:p w:rsidR="00CE59FE" w:rsidRDefault="0024664A">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3987800"/>
            <wp:effectExtent l="0" t="0" r="0" b="0"/>
            <wp:docPr id="3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
                    <a:srcRect/>
                    <a:stretch>
                      <a:fillRect/>
                    </a:stretch>
                  </pic:blipFill>
                  <pic:spPr>
                    <a:xfrm>
                      <a:off x="0" y="0"/>
                      <a:ext cx="5943600" cy="39878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Users can sign up for accounts in the sign up page, they must follow the JavaScript form checks to be able to successfully send the info to register.php, which processes the user input and creates an account in the database. </w:t>
      </w:r>
    </w:p>
    <w:p w:rsidR="00CE59FE" w:rsidRDefault="0024664A">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044700"/>
            <wp:effectExtent l="0" t="0" r="0" b="0"/>
            <wp:docPr id="3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
                    <a:srcRect/>
                    <a:stretch>
                      <a:fillRect/>
                    </a:stretch>
                  </pic:blipFill>
                  <pic:spPr>
                    <a:xfrm>
                      <a:off x="0" y="0"/>
                      <a:ext cx="5943600" cy="20447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sz w:val="18"/>
          <w:szCs w:val="18"/>
        </w:rPr>
        <w:tab/>
      </w:r>
      <w:r>
        <w:rPr>
          <w:rFonts w:ascii="Times New Roman" w:eastAsia="Times New Roman" w:hAnsi="Times New Roman" w:cs="Times New Roman"/>
        </w:rPr>
        <w:t>If registration is success</w:t>
      </w:r>
      <w:r>
        <w:rPr>
          <w:rFonts w:ascii="Times New Roman" w:eastAsia="Times New Roman" w:hAnsi="Times New Roman" w:cs="Times New Roman"/>
        </w:rPr>
        <w:t>ful, register.php will redirect the user to the thankyou.html page.</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noProof/>
        </w:rPr>
        <w:drawing>
          <wp:inline distT="114300" distB="114300" distL="114300" distR="114300">
            <wp:extent cx="5943600" cy="965200"/>
            <wp:effectExtent l="0" t="0" r="0" b="0"/>
            <wp:docPr id="3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
                    <a:srcRect/>
                    <a:stretch>
                      <a:fillRect/>
                    </a:stretch>
                  </pic:blipFill>
                  <pic:spPr>
                    <a:xfrm>
                      <a:off x="0" y="0"/>
                      <a:ext cx="5943600" cy="9652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Code from reigster.php for successful redirection.</w:t>
      </w: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1.2 Unsuccessful registration</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231900"/>
            <wp:effectExtent l="0" t="0" r="0" b="0"/>
            <wp:docPr id="3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
                    <a:srcRect/>
                    <a:stretch>
                      <a:fillRect/>
                    </a:stretch>
                  </pic:blipFill>
                  <pic:spPr>
                    <a:xfrm>
                      <a:off x="0" y="0"/>
                      <a:ext cx="5943600" cy="1231900"/>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If registration fails, register.php redirects you back to the sign_up.html page, and it is reloaded with added php to display error messages.</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noProof/>
        </w:rPr>
        <w:drawing>
          <wp:inline distT="114300" distB="114300" distL="114300" distR="114300">
            <wp:extent cx="5943600" cy="914400"/>
            <wp:effectExtent l="0" t="0" r="0" b="0"/>
            <wp:docPr id="3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
                    <a:srcRect/>
                    <a:stretch>
                      <a:fillRect/>
                    </a:stretch>
                  </pic:blipFill>
                  <pic:spPr>
                    <a:xfrm>
                      <a:off x="0" y="0"/>
                      <a:ext cx="5943600" cy="9144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This is the redirection from register.php for unsuccessful sign ups.</w:t>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016000"/>
            <wp:effectExtent l="0" t="0" r="0" b="0"/>
            <wp:docPr id="3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5943600" cy="10160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This is the embedded PHP code to display the error messages.</w:t>
      </w: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User authentication</w:t>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336800"/>
            <wp:effectExtent l="0" t="0" r="0" b="0"/>
            <wp:docPr id="3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
                    <a:srcRect/>
                    <a:stretch>
                      <a:fillRect/>
                    </a:stretch>
                  </pic:blipFill>
                  <pic:spPr>
                    <a:xfrm>
                      <a:off x="0" y="0"/>
                      <a:ext cx="5943600" cy="23368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Users can login to their accounts after signing up by inputting their email and password, the info will be sent to login.php. The login.php will then verifies</w:t>
      </w:r>
      <w:r>
        <w:rPr>
          <w:rFonts w:ascii="Times New Roman" w:eastAsia="Times New Roman" w:hAnsi="Times New Roman" w:cs="Times New Roman"/>
        </w:rPr>
        <w:t xml:space="preserve"> the login info. If it is successful it creates the session variables and redirects the user back to the index.html page. If login is unsuccessful the user will be redirected back to log_in.html and displays an error message..</w:t>
      </w:r>
    </w:p>
    <w:p w:rsidR="00CE59FE" w:rsidRDefault="0024664A">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117600"/>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
                    <a:srcRect/>
                    <a:stretch>
                      <a:fillRect/>
                    </a:stretch>
                  </pic:blipFill>
                  <pic:spPr>
                    <a:xfrm>
                      <a:off x="0" y="0"/>
                      <a:ext cx="5943600" cy="11176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The username is displayed</w:t>
      </w:r>
      <w:r>
        <w:rPr>
          <w:rFonts w:ascii="Times New Roman" w:eastAsia="Times New Roman" w:hAnsi="Times New Roman" w:cs="Times New Roman"/>
        </w:rPr>
        <w:t xml:space="preserve"> at top right when logged in.</w:t>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876300"/>
            <wp:effectExtent l="0" t="0" r="0" b="0"/>
            <wp:docPr id="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
                    <a:srcRect/>
                    <a:stretch>
                      <a:fillRect/>
                    </a:stretch>
                  </pic:blipFill>
                  <pic:spPr>
                    <a:xfrm>
                      <a:off x="0" y="0"/>
                      <a:ext cx="5943600" cy="8763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18"/>
          <w:szCs w:val="18"/>
        </w:rPr>
        <w:tab/>
      </w:r>
      <w:r>
        <w:rPr>
          <w:rFonts w:ascii="Times New Roman" w:eastAsia="Times New Roman" w:hAnsi="Times New Roman" w:cs="Times New Roman"/>
        </w:rPr>
        <w:t>The embedded PHP to display the username depending on if the user is logged in or not. All pages include functions.php, which that contains the isLoggedIn() function.</w:t>
      </w: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After clicking logout, the user will be logged out and brought back to index.html.</w:t>
      </w: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28"/>
          <w:szCs w:val="28"/>
        </w:rPr>
      </w:pPr>
    </w:p>
    <w:p w:rsidR="00C55B18" w:rsidRDefault="00C55B18">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8"/>
          <w:szCs w:val="28"/>
        </w:rPr>
      </w:pPr>
      <w:bookmarkStart w:id="0" w:name="_GoBack"/>
      <w:bookmarkEnd w:id="0"/>
      <w:r>
        <w:rPr>
          <w:rFonts w:ascii="Times New Roman" w:eastAsia="Times New Roman" w:hAnsi="Times New Roman" w:cs="Times New Roman"/>
          <w:b/>
          <w:sz w:val="28"/>
          <w:szCs w:val="28"/>
        </w:rPr>
        <w:lastRenderedPageBreak/>
        <w:t>3. Server side function:</w:t>
      </w: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5257800"/>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
                    <a:srcRect/>
                    <a:stretch>
                      <a:fillRect/>
                    </a:stretch>
                  </pic:blipFill>
                  <pic:spPr>
                    <a:xfrm>
                      <a:off x="0" y="0"/>
                      <a:ext cx="5943600" cy="52578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rPr>
        <w:tab/>
        <w:t>Users can post comments if they are logged in. they can enter their comment in the text field below the already posted comments. The form wi</w:t>
      </w:r>
      <w:r>
        <w:rPr>
          <w:rFonts w:ascii="Times New Roman" w:eastAsia="Times New Roman" w:hAnsi="Times New Roman" w:cs="Times New Roman"/>
        </w:rPr>
        <w:t>ll be sent to add_response.php which will send the information to the responses table in the database.</w:t>
      </w:r>
      <w:r>
        <w:rPr>
          <w:noProof/>
        </w:rPr>
        <w:lastRenderedPageBreak/>
        <w:drawing>
          <wp:inline distT="114300" distB="114300" distL="114300" distR="114300">
            <wp:extent cx="5943600" cy="5448300"/>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
                    <a:srcRect/>
                    <a:stretch>
                      <a:fillRect/>
                    </a:stretch>
                  </pic:blipFill>
                  <pic:spPr>
                    <a:xfrm>
                      <a:off x="0" y="0"/>
                      <a:ext cx="5943600" cy="54483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The user comment was successfully posted.</w:t>
      </w:r>
    </w:p>
    <w:p w:rsidR="00CE59FE" w:rsidRDefault="0024664A">
      <w:pPr>
        <w:spacing w:line="240" w:lineRule="auto"/>
        <w:rPr>
          <w:rFonts w:ascii="Times New Roman" w:eastAsia="Times New Roman" w:hAnsi="Times New Roman" w:cs="Times New Roman"/>
          <w:b/>
          <w:sz w:val="18"/>
          <w:szCs w:val="18"/>
        </w:rPr>
      </w:pPr>
      <w:r>
        <w:rPr>
          <w:noProof/>
        </w:rPr>
        <w:lastRenderedPageBreak/>
        <w:drawing>
          <wp:inline distT="114300" distB="114300" distL="114300" distR="114300">
            <wp:extent cx="5943600" cy="3086100"/>
            <wp:effectExtent l="0" t="0" r="0" b="0"/>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
                    <a:srcRect/>
                    <a:stretch>
                      <a:fillRect/>
                    </a:stretch>
                  </pic:blipFill>
                  <pic:spPr>
                    <a:xfrm>
                      <a:off x="0" y="0"/>
                      <a:ext cx="5943600" cy="3086100"/>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The review pages contain PHP that will retrieve comments from the responses table in the database and display them as a series of tables.</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527300"/>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9"/>
                    <a:srcRect/>
                    <a:stretch>
                      <a:fillRect/>
                    </a:stretch>
                  </pic:blipFill>
                  <pic:spPr>
                    <a:xfrm>
                      <a:off x="0" y="0"/>
                      <a:ext cx="5943600" cy="25273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The form to submit comments will only appear when the user is logged in.</w:t>
      </w: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w:t>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CE59FE" w:rsidRDefault="0024664A">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4 – Deployed Javascript-enabled Website</w:t>
      </w:r>
    </w:p>
    <w:p w:rsidR="00CE59FE" w:rsidRDefault="0024664A">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w:t>
      </w:r>
      <w:r>
        <w:rPr>
          <w:rFonts w:ascii="Times New Roman" w:eastAsia="Times New Roman" w:hAnsi="Times New Roman" w:cs="Times New Roman"/>
          <w:b/>
          <w:sz w:val="28"/>
          <w:szCs w:val="28"/>
        </w:rPr>
        <w:t xml:space="preserve"> Web System</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b/>
        </w:rPr>
        <w:t>Date: 03-14-2017</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Form validations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pg.13</w:t>
      </w:r>
    </w:p>
    <w:p w:rsidR="00CE59FE" w:rsidRDefault="0024664A">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1.1 Validation requirements</w:t>
      </w:r>
      <w:r>
        <w:rPr>
          <w:rFonts w:ascii="Times New Roman" w:eastAsia="Times New Roman" w:hAnsi="Times New Roman" w:cs="Times New Roman"/>
        </w:rPr>
        <w:tab/>
      </w:r>
      <w:r>
        <w:rPr>
          <w:rFonts w:ascii="Times New Roman" w:eastAsia="Times New Roman" w:hAnsi="Times New Roman" w:cs="Times New Roman"/>
        </w:rPr>
        <w:tab/>
        <w:t>pg.13</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Validation implementations</w:t>
      </w:r>
      <w:r>
        <w:rPr>
          <w:rFonts w:ascii="Times New Roman" w:eastAsia="Times New Roman" w:hAnsi="Times New Roman" w:cs="Times New Roman"/>
        </w:rPr>
        <w:tab/>
      </w:r>
      <w:r>
        <w:rPr>
          <w:rFonts w:ascii="Times New Roman" w:eastAsia="Times New Roman" w:hAnsi="Times New Roman" w:cs="Times New Roman"/>
        </w:rPr>
        <w:tab/>
        <w:t>pg.14</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Form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pg.16</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Pr>
          <w:rFonts w:ascii="Times New Roman" w:eastAsia="Times New Roman" w:hAnsi="Times New Roman" w:cs="Times New Roman"/>
        </w:rPr>
        <w:tab/>
        <w:t>2.1 Field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pg.16</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       </w:t>
      </w:r>
      <w:r>
        <w:rPr>
          <w:rFonts w:ascii="Times New Roman" w:eastAsia="Times New Roman" w:hAnsi="Times New Roman" w:cs="Times New Roman"/>
        </w:rPr>
        <w:tab/>
        <w:t>2.2 Form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pg.17</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2.3 Javascript disabled testing</w:t>
      </w:r>
      <w:r>
        <w:rPr>
          <w:rFonts w:ascii="Times New Roman" w:eastAsia="Times New Roman" w:hAnsi="Times New Roman" w:cs="Times New Roman"/>
        </w:rPr>
        <w:tab/>
      </w:r>
      <w:r>
        <w:rPr>
          <w:rFonts w:ascii="Times New Roman" w:eastAsia="Times New Roman" w:hAnsi="Times New Roman" w:cs="Times New Roman"/>
        </w:rPr>
        <w:tab/>
        <w:t>pg.17</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3. Jquery widget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pg.18</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3.1 Reasons &amp; Advantages</w:t>
      </w:r>
      <w:r>
        <w:rPr>
          <w:rFonts w:ascii="Times New Roman" w:eastAsia="Times New Roman" w:hAnsi="Times New Roman" w:cs="Times New Roman"/>
        </w:rPr>
        <w:tab/>
      </w:r>
      <w:r>
        <w:rPr>
          <w:rFonts w:ascii="Times New Roman" w:eastAsia="Times New Roman" w:hAnsi="Times New Roman" w:cs="Times New Roman"/>
        </w:rPr>
        <w:tab/>
        <w:t>pg.18</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3.2 Javascript disabled testing</w:t>
      </w:r>
      <w:r>
        <w:rPr>
          <w:rFonts w:ascii="Times New Roman" w:eastAsia="Times New Roman" w:hAnsi="Times New Roman" w:cs="Times New Roman"/>
        </w:rPr>
        <w:tab/>
      </w:r>
      <w:r>
        <w:rPr>
          <w:rFonts w:ascii="Times New Roman" w:eastAsia="Times New Roman" w:hAnsi="Times New Roman" w:cs="Times New Roman"/>
        </w:rPr>
        <w:tab/>
        <w:t>pg.21</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4. Reflection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pg.22</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4.1 Success with publish and test</w:t>
      </w:r>
      <w:r>
        <w:rPr>
          <w:rFonts w:ascii="Times New Roman" w:eastAsia="Times New Roman" w:hAnsi="Times New Roman" w:cs="Times New Roman"/>
        </w:rPr>
        <w:tab/>
        <w:t>pg.22</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4.2 Problems encountered</w:t>
      </w:r>
      <w:r>
        <w:rPr>
          <w:rFonts w:ascii="Times New Roman" w:eastAsia="Times New Roman" w:hAnsi="Times New Roman" w:cs="Times New Roman"/>
        </w:rPr>
        <w:tab/>
      </w:r>
      <w:r>
        <w:rPr>
          <w:rFonts w:ascii="Times New Roman" w:eastAsia="Times New Roman" w:hAnsi="Times New Roman" w:cs="Times New Roman"/>
        </w:rPr>
        <w:tab/>
        <w:t>pg.22</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pg.23</w:t>
      </w: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CE59FE">
      <w:pPr>
        <w:widowControl/>
        <w:rPr>
          <w:b/>
          <w:sz w:val="28"/>
          <w:szCs w:val="28"/>
        </w:rPr>
      </w:pPr>
    </w:p>
    <w:p w:rsidR="00CE59FE" w:rsidRDefault="0024664A">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items completed:</w:t>
      </w:r>
    </w:p>
    <w:p w:rsidR="00CE59FE" w:rsidRDefault="0024664A">
      <w:pPr>
        <w:widowControl/>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requirements definitions table</w:t>
      </w:r>
    </w:p>
    <w:p w:rsidR="00CE59FE" w:rsidRDefault="0024664A">
      <w:pPr>
        <w:widowControl/>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validation requirements</w:t>
      </w:r>
    </w:p>
    <w:p w:rsidR="00CE59FE" w:rsidRDefault="0024664A">
      <w:pPr>
        <w:widowControl/>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 form &amp; Testing documentation table</w:t>
      </w:r>
    </w:p>
    <w:p w:rsidR="00CE59FE" w:rsidRDefault="0024664A">
      <w:pPr>
        <w:widowControl/>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Third party widget &amp; reasoning</w:t>
      </w:r>
    </w:p>
    <w:p w:rsidR="00CE59FE" w:rsidRDefault="0024664A">
      <w:pPr>
        <w:widowControl/>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 website with Javascript disabled</w:t>
      </w:r>
    </w:p>
    <w:p w:rsidR="00CE59FE" w:rsidRDefault="0024664A">
      <w:pPr>
        <w:widowControl/>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Published &amp; tested website</w:t>
      </w:r>
    </w:p>
    <w:p w:rsidR="00CE59FE" w:rsidRDefault="0024664A">
      <w:pPr>
        <w:widowControl/>
        <w:numPr>
          <w:ilvl w:val="0"/>
          <w:numId w:val="3"/>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Fixed image rendering issues from milestone 3</w:t>
      </w:r>
    </w:p>
    <w:p w:rsidR="00CE59FE" w:rsidRDefault="00CE59FE">
      <w:pPr>
        <w:widowControl/>
        <w:rPr>
          <w:rFonts w:ascii="Times New Roman" w:eastAsia="Times New Roman" w:hAnsi="Times New Roman" w:cs="Times New Roman"/>
          <w:b/>
          <w:sz w:val="28"/>
          <w:szCs w:val="28"/>
        </w:rPr>
      </w:pPr>
    </w:p>
    <w:p w:rsidR="00CE59FE" w:rsidRDefault="0024664A">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sign_up.html:</w:t>
      </w:r>
    </w:p>
    <w:p w:rsidR="00CE59FE" w:rsidRDefault="0024664A">
      <w:pPr>
        <w:widowControl/>
        <w:rPr>
          <w:rFonts w:ascii="Times New Roman" w:eastAsia="Times New Roman" w:hAnsi="Times New Roman" w:cs="Times New Roman"/>
          <w:b/>
          <w:sz w:val="28"/>
          <w:szCs w:val="28"/>
        </w:rPr>
      </w:pPr>
      <w:hyperlink r:id="rId20">
        <w:r>
          <w:rPr>
            <w:rFonts w:ascii="Times New Roman" w:eastAsia="Times New Roman" w:hAnsi="Times New Roman" w:cs="Times New Roman"/>
            <w:b/>
            <w:color w:val="1155CC"/>
            <w:sz w:val="28"/>
            <w:szCs w:val="28"/>
            <w:u w:val="single"/>
          </w:rPr>
          <w:t>http://students.bcitdev.com/A00985653/COMP-1536-Project/sign_up.html</w:t>
        </w:r>
      </w:hyperlink>
    </w:p>
    <w:p w:rsidR="00CE59FE" w:rsidRDefault="00CE59FE">
      <w:pPr>
        <w:widowControl/>
        <w:rPr>
          <w:rFonts w:ascii="Times New Roman" w:eastAsia="Times New Roman" w:hAnsi="Times New Roman" w:cs="Times New Roman"/>
          <w:b/>
          <w:sz w:val="28"/>
          <w:szCs w:val="28"/>
        </w:rPr>
      </w:pPr>
    </w:p>
    <w:p w:rsidR="00CE59FE" w:rsidRDefault="0024664A">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about.html:</w:t>
      </w:r>
    </w:p>
    <w:p w:rsidR="00CE59FE" w:rsidRDefault="0024664A">
      <w:pPr>
        <w:widowControl/>
        <w:rPr>
          <w:rFonts w:ascii="Times New Roman" w:eastAsia="Times New Roman" w:hAnsi="Times New Roman" w:cs="Times New Roman"/>
          <w:b/>
          <w:sz w:val="28"/>
          <w:szCs w:val="28"/>
        </w:rPr>
      </w:pPr>
      <w:hyperlink r:id="rId21">
        <w:r>
          <w:rPr>
            <w:rFonts w:ascii="Times New Roman" w:eastAsia="Times New Roman" w:hAnsi="Times New Roman" w:cs="Times New Roman"/>
            <w:b/>
            <w:color w:val="1155CC"/>
            <w:sz w:val="28"/>
            <w:szCs w:val="28"/>
            <w:u w:val="single"/>
          </w:rPr>
          <w:t>http://students.bcitdev.com/A00985653/COMP-1536-Project/about.html</w:t>
        </w:r>
      </w:hyperlink>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p w:rsidR="00CE59FE" w:rsidRDefault="0024664A">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1.Form validation:</w:t>
      </w: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b/>
        </w:rPr>
      </w:pPr>
      <w:r>
        <w:rPr>
          <w:rFonts w:ascii="Times New Roman" w:eastAsia="Times New Roman" w:hAnsi="Times New Roman" w:cs="Times New Roman"/>
          <w:b/>
        </w:rPr>
        <w:t>1.1 Validation requirements:</w:t>
      </w:r>
    </w:p>
    <w:p w:rsidR="00CE59FE" w:rsidRDefault="00CE59FE">
      <w:pPr>
        <w:widowControl/>
        <w:rPr>
          <w:rFonts w:ascii="Times New Roman" w:eastAsia="Times New Roman" w:hAnsi="Times New Roman" w:cs="Times New Roman"/>
          <w:b/>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sign_up.html page:</w:t>
      </w:r>
    </w:p>
    <w:p w:rsidR="00CE59FE" w:rsidRDefault="00CE59FE">
      <w:pPr>
        <w:widowControl/>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Form ID</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Data Format/ Reg Exp</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Explanation</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username</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/^[A-Za-z0-9_]{5,20}$/;</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Any characters and numbers, no special letters. User name is between 5-20 character.</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email</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/^[A-Z0-9._%+-]+@[A-Z0-9.-]+\.[A-Z]{2,}$/i</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 xml:space="preserve">An address with 1 or more A-Z0-9._%+- characters, followed by @ sign, and 1 or more A-Z0-9.- characters for the type of mail service, such as @hotmail or @gmail. Then it is followed by a . with 2 or more letters for the TLD, such as .ca or .com. The email </w:t>
            </w:r>
            <w:r>
              <w:rPr>
                <w:rFonts w:ascii="Times New Roman" w:eastAsia="Times New Roman" w:hAnsi="Times New Roman" w:cs="Times New Roman"/>
              </w:rPr>
              <w:t>is case insensitive.</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password</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/^(?=.*\d)(?=.*[a-z])(?=.*[A-Z])(?=.*[#?!@$*%^&amp;-]).{5,20}$/;</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Password must have at least 1 capital letter and be between 5-20 characters long. It must contain at least one of these special characters: : #?!@$*%^&amp;-, as well as</w:t>
            </w:r>
            <w:r>
              <w:rPr>
                <w:rFonts w:ascii="Times New Roman" w:eastAsia="Times New Roman" w:hAnsi="Times New Roman" w:cs="Times New Roman"/>
              </w:rPr>
              <w:t xml:space="preserve"> at least one number. </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confirm_password</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if (document.getElementById ('password').value != document.getElementById('confirm_password')</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Must match password.</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gender</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if (!gender[0].checked &amp;&amp; !gender[1].checked &amp;&amp; !gender[2].checked)</w:t>
            </w:r>
          </w:p>
          <w:p w:rsidR="00CE59FE" w:rsidRDefault="00CE59FE">
            <w:pPr>
              <w:spacing w:line="240" w:lineRule="auto"/>
              <w:contextualSpacing w:val="0"/>
              <w:rPr>
                <w:rFonts w:ascii="Times New Roman" w:eastAsia="Times New Roman" w:hAnsi="Times New Roman" w:cs="Times New Roman"/>
              </w:rPr>
            </w:pP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A user must enter a gender, and only 3 values are allowed.</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dateOfBirth</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/[0-9][0-9][0-9][0-9]-[0-9][0-9]-[0-9][0-9]/</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Checks if user entered the date format yyyy-mm-dd.</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terms_box</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if(!document.getElementById</w:t>
            </w:r>
          </w:p>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('terms_agree').checked)</w:t>
            </w:r>
          </w:p>
        </w:tc>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Terms and conditions mus</w:t>
            </w:r>
            <w:r>
              <w:rPr>
                <w:rFonts w:ascii="Times New Roman" w:eastAsia="Times New Roman" w:hAnsi="Times New Roman" w:cs="Times New Roman"/>
              </w:rPr>
              <w:t>t be checked.</w:t>
            </w:r>
          </w:p>
        </w:tc>
      </w:tr>
    </w:tbl>
    <w:p w:rsidR="00CE59FE" w:rsidRDefault="00CE59FE">
      <w:pPr>
        <w:widowControl/>
        <w:rPr>
          <w:rFonts w:ascii="Times New Roman" w:eastAsia="Times New Roman" w:hAnsi="Times New Roman" w:cs="Times New Roman"/>
          <w:b/>
        </w:rPr>
      </w:pPr>
    </w:p>
    <w:p w:rsidR="00CE59FE" w:rsidRDefault="0024664A">
      <w:pPr>
        <w:widowControl/>
        <w:rPr>
          <w:rFonts w:ascii="Times New Roman" w:eastAsia="Times New Roman" w:hAnsi="Times New Roman" w:cs="Times New Roman"/>
          <w:b/>
        </w:rPr>
      </w:pPr>
      <w:r>
        <w:rPr>
          <w:rFonts w:ascii="Times New Roman" w:eastAsia="Times New Roman" w:hAnsi="Times New Roman" w:cs="Times New Roman"/>
          <w:b/>
        </w:rPr>
        <w:lastRenderedPageBreak/>
        <w:t>1.2 Validation implementations:</w:t>
      </w: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Validation is done with Javascript, an external script “form_validation.js” is linked to sign_up.html.</w:t>
      </w: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The form’s onsubmit is linked to a method called validate(form), which checks the entire form.</w:t>
      </w: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The fi</w:t>
      </w:r>
      <w:r>
        <w:rPr>
          <w:rFonts w:ascii="Times New Roman" w:eastAsia="Times New Roman" w:hAnsi="Times New Roman" w:cs="Times New Roman"/>
        </w:rPr>
        <w:t>elds with regular expression are validated by using the test() method, to match the regular expression with the form input fields.</w:t>
      </w:r>
    </w:p>
    <w:p w:rsidR="00CE59FE" w:rsidRDefault="0024664A">
      <w:pPr>
        <w:widowControl/>
        <w:rPr>
          <w:rFonts w:ascii="Times New Roman" w:eastAsia="Times New Roman" w:hAnsi="Times New Roman" w:cs="Times New Roman"/>
        </w:rPr>
      </w:pPr>
      <w:r>
        <w:rPr>
          <w:noProof/>
        </w:rPr>
        <w:drawing>
          <wp:inline distT="114300" distB="114300" distL="114300" distR="114300">
            <wp:extent cx="5943600" cy="2578100"/>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2"/>
                    <a:srcRect/>
                    <a:stretch>
                      <a:fillRect/>
                    </a:stretch>
                  </pic:blipFill>
                  <pic:spPr>
                    <a:xfrm>
                      <a:off x="0" y="0"/>
                      <a:ext cx="5943600" cy="2578100"/>
                    </a:xfrm>
                    <a:prstGeom prst="rect">
                      <a:avLst/>
                    </a:prstGeom>
                    <a:ln/>
                  </pic:spPr>
                </pic:pic>
              </a:graphicData>
            </a:graphic>
          </wp:inline>
        </w:drawing>
      </w: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This is the regular expressios for the four fields above, they are then validated with an if statement, below is a validation for email:</w:t>
      </w:r>
    </w:p>
    <w:p w:rsidR="00CE59FE" w:rsidRDefault="0024664A">
      <w:pPr>
        <w:widowControl/>
        <w:rPr>
          <w:rFonts w:ascii="Times New Roman" w:eastAsia="Times New Roman" w:hAnsi="Times New Roman" w:cs="Times New Roman"/>
        </w:rPr>
      </w:pPr>
      <w:r>
        <w:rPr>
          <w:noProof/>
        </w:rPr>
        <w:drawing>
          <wp:inline distT="114300" distB="114300" distL="114300" distR="114300">
            <wp:extent cx="5067300" cy="1790700"/>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3"/>
                    <a:srcRect/>
                    <a:stretch>
                      <a:fillRect/>
                    </a:stretch>
                  </pic:blipFill>
                  <pic:spPr>
                    <a:xfrm>
                      <a:off x="0" y="0"/>
                      <a:ext cx="5067300" cy="1790700"/>
                    </a:xfrm>
                    <a:prstGeom prst="rect">
                      <a:avLst/>
                    </a:prstGeom>
                    <a:ln/>
                  </pic:spPr>
                </pic:pic>
              </a:graphicData>
            </a:graphic>
          </wp:inline>
        </w:drawing>
      </w: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The ids starting with “valid_” are the warning messages below each fields, they are hidden by defualt and are displa</w:t>
      </w:r>
      <w:r>
        <w:rPr>
          <w:rFonts w:ascii="Times New Roman" w:eastAsia="Times New Roman" w:hAnsi="Times New Roman" w:cs="Times New Roman"/>
        </w:rPr>
        <w:t>yed in block when there is an error, and are then hidden again when user fixes their input.</w:t>
      </w: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The ids starting with “invalid_” are the red *s to indicate the fields that require fixing.</w:t>
      </w:r>
    </w:p>
    <w:p w:rsidR="00CE59FE" w:rsidRDefault="00CE59FE">
      <w:pPr>
        <w:widowControl/>
        <w:rPr>
          <w:rFonts w:ascii="Times New Roman" w:eastAsia="Times New Roman" w:hAnsi="Times New Roman" w:cs="Times New Roman"/>
        </w:rPr>
      </w:pP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lastRenderedPageBreak/>
        <w:t>The fields that do not require regular expression uses logic compa</w:t>
      </w:r>
      <w:r>
        <w:rPr>
          <w:rFonts w:ascii="Times New Roman" w:eastAsia="Times New Roman" w:hAnsi="Times New Roman" w:cs="Times New Roman"/>
        </w:rPr>
        <w:t>rison or methods to validate instead, below is a validation for terms of service:</w:t>
      </w:r>
    </w:p>
    <w:p w:rsidR="00CE59FE" w:rsidRDefault="0024664A">
      <w:pPr>
        <w:widowControl/>
        <w:rPr>
          <w:rFonts w:ascii="Times New Roman" w:eastAsia="Times New Roman" w:hAnsi="Times New Roman" w:cs="Times New Roman"/>
        </w:rPr>
      </w:pPr>
      <w:r>
        <w:rPr>
          <w:noProof/>
        </w:rPr>
        <w:drawing>
          <wp:inline distT="114300" distB="114300" distL="114300" distR="114300">
            <wp:extent cx="5010150" cy="1781175"/>
            <wp:effectExtent l="0" t="0" r="0" b="0"/>
            <wp:docPr id="4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4"/>
                    <a:srcRect/>
                    <a:stretch>
                      <a:fillRect/>
                    </a:stretch>
                  </pic:blipFill>
                  <pic:spPr>
                    <a:xfrm>
                      <a:off x="0" y="0"/>
                      <a:ext cx="5010150" cy="1781175"/>
                    </a:xfrm>
                    <a:prstGeom prst="rect">
                      <a:avLst/>
                    </a:prstGeom>
                    <a:ln/>
                  </pic:spPr>
                </pic:pic>
              </a:graphicData>
            </a:graphic>
          </wp:inline>
        </w:drawing>
      </w: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The fields that do not validate successfully are logged into an errors[] array, and after all validations are processed, the validate(form) method returns false if the err</w:t>
      </w:r>
      <w:r>
        <w:rPr>
          <w:rFonts w:ascii="Times New Roman" w:eastAsia="Times New Roman" w:hAnsi="Times New Roman" w:cs="Times New Roman"/>
        </w:rPr>
        <w:t>ors[] array is not empty, and true otherwise.</w:t>
      </w:r>
    </w:p>
    <w:p w:rsidR="00CE59FE" w:rsidRDefault="0024664A">
      <w:pPr>
        <w:widowControl/>
        <w:rPr>
          <w:rFonts w:ascii="Times New Roman" w:eastAsia="Times New Roman" w:hAnsi="Times New Roman" w:cs="Times New Roman"/>
        </w:rPr>
      </w:pPr>
      <w:r>
        <w:rPr>
          <w:noProof/>
        </w:rPr>
        <w:drawing>
          <wp:inline distT="114300" distB="114300" distL="114300" distR="114300">
            <wp:extent cx="2019300" cy="1428750"/>
            <wp:effectExtent l="0" t="0" r="0" b="0"/>
            <wp:docPr id="4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5"/>
                    <a:srcRect/>
                    <a:stretch>
                      <a:fillRect/>
                    </a:stretch>
                  </pic:blipFill>
                  <pic:spPr>
                    <a:xfrm>
                      <a:off x="0" y="0"/>
                      <a:ext cx="2019300" cy="1428750"/>
                    </a:xfrm>
                    <a:prstGeom prst="rect">
                      <a:avLst/>
                    </a:prstGeom>
                    <a:ln/>
                  </pic:spPr>
                </pic:pic>
              </a:graphicData>
            </a:graphic>
          </wp:inline>
        </w:drawing>
      </w: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This is the website when no inputs are submitted:</w:t>
      </w:r>
    </w:p>
    <w:p w:rsidR="00CE59FE" w:rsidRDefault="0024664A">
      <w:pPr>
        <w:widowControl/>
        <w:rPr>
          <w:rFonts w:ascii="Times New Roman" w:eastAsia="Times New Roman" w:hAnsi="Times New Roman" w:cs="Times New Roman"/>
        </w:rPr>
      </w:pPr>
      <w:r>
        <w:rPr>
          <w:noProof/>
        </w:rPr>
        <w:lastRenderedPageBreak/>
        <w:drawing>
          <wp:inline distT="114300" distB="114300" distL="114300" distR="114300">
            <wp:extent cx="5943600" cy="4902200"/>
            <wp:effectExtent l="0" t="0" r="0" b="0"/>
            <wp:docPr id="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
                    <a:srcRect/>
                    <a:stretch>
                      <a:fillRect/>
                    </a:stretch>
                  </pic:blipFill>
                  <pic:spPr>
                    <a:xfrm>
                      <a:off x="0" y="0"/>
                      <a:ext cx="5943600" cy="4902200"/>
                    </a:xfrm>
                    <a:prstGeom prst="rect">
                      <a:avLst/>
                    </a:prstGeom>
                    <a:ln/>
                  </pic:spPr>
                </pic:pic>
              </a:graphicData>
            </a:graphic>
          </wp:inline>
        </w:drawing>
      </w:r>
    </w:p>
    <w:p w:rsidR="00CE59FE" w:rsidRDefault="00CE59FE">
      <w:pPr>
        <w:widowControl/>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Testing</w:t>
      </w: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rPr>
        <w:t>2.1 Field testing</w:t>
      </w:r>
    </w:p>
    <w:p w:rsidR="00CE59FE" w:rsidRDefault="00CE59FE">
      <w:pPr>
        <w:widowControl/>
        <w:ind w:firstLine="720"/>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Tested by Akemi and her group memers, Ian Lo, Simon Wu, and Jacky Li.</w:t>
      </w: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CE59FE">
        <w:trPr>
          <w:trHeight w:val="420"/>
        </w:trPr>
        <w:tc>
          <w:tcPr>
            <w:tcW w:w="9360" w:type="dxa"/>
            <w:gridSpan w:val="3"/>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 level testing</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Field ID</w:t>
            </w:r>
          </w:p>
        </w:tc>
        <w:tc>
          <w:tcPr>
            <w:tcW w:w="316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Problems</w:t>
            </w:r>
          </w:p>
        </w:tc>
        <w:tc>
          <w:tcPr>
            <w:tcW w:w="307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Improvements made</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username</w:t>
            </w:r>
          </w:p>
        </w:tc>
        <w:tc>
          <w:tcPr>
            <w:tcW w:w="316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Did not limit max number of characters.</w:t>
            </w:r>
          </w:p>
        </w:tc>
        <w:tc>
          <w:tcPr>
            <w:tcW w:w="307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Limited to 20 characters.</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lastRenderedPageBreak/>
              <w:t>email</w:t>
            </w:r>
          </w:p>
        </w:tc>
        <w:tc>
          <w:tcPr>
            <w:tcW w:w="316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Did not work with lower case letters.</w:t>
            </w:r>
          </w:p>
        </w:tc>
        <w:tc>
          <w:tcPr>
            <w:tcW w:w="307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Added lowercase testing.</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password</w:t>
            </w:r>
          </w:p>
        </w:tc>
        <w:tc>
          <w:tcPr>
            <w:tcW w:w="316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Was too simple, did not include checks for capital letters, special characters, etc.</w:t>
            </w:r>
          </w:p>
        </w:tc>
        <w:tc>
          <w:tcPr>
            <w:tcW w:w="307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Changed to check for capital, have at least 1 special characters, and be at least 6 characters long, 20 characters max.</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dateOfBirth</w:t>
            </w:r>
          </w:p>
        </w:tc>
        <w:tc>
          <w:tcPr>
            <w:tcW w:w="316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Old pattern was mm-dd-yyyy, this isn’t</w:t>
            </w:r>
            <w:r>
              <w:rPr>
                <w:rFonts w:ascii="Times New Roman" w:eastAsia="Times New Roman" w:hAnsi="Times New Roman" w:cs="Times New Roman"/>
              </w:rPr>
              <w:t xml:space="preserve"> common standard.</w:t>
            </w:r>
          </w:p>
        </w:tc>
        <w:tc>
          <w:tcPr>
            <w:tcW w:w="307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Changed to yyyy-mm-dd.</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terms_box</w:t>
            </w:r>
          </w:p>
        </w:tc>
        <w:tc>
          <w:tcPr>
            <w:tcW w:w="316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Did not require users to check.</w:t>
            </w:r>
          </w:p>
        </w:tc>
        <w:tc>
          <w:tcPr>
            <w:tcW w:w="307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Implemented terms box check.</w:t>
            </w:r>
          </w:p>
        </w:tc>
      </w:tr>
    </w:tbl>
    <w:p w:rsidR="00CE59FE" w:rsidRDefault="00CE59FE">
      <w:pPr>
        <w:widowControl/>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2.2 Form testing</w:t>
      </w:r>
    </w:p>
    <w:p w:rsidR="00CE59FE" w:rsidRDefault="00CE59FE">
      <w:pPr>
        <w:spacing w:line="240" w:lineRule="auto"/>
        <w:rPr>
          <w:rFonts w:ascii="Times New Roman" w:eastAsia="Times New Roman" w:hAnsi="Times New Roman" w:cs="Times New Roman"/>
          <w:b/>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CE59FE">
        <w:trPr>
          <w:trHeight w:val="420"/>
        </w:trPr>
        <w:tc>
          <w:tcPr>
            <w:tcW w:w="9360" w:type="dxa"/>
            <w:gridSpan w:val="3"/>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Form level testing</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Form flow</w:t>
            </w:r>
          </w:p>
        </w:tc>
        <w:tc>
          <w:tcPr>
            <w:tcW w:w="316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Problem</w:t>
            </w:r>
          </w:p>
        </w:tc>
        <w:tc>
          <w:tcPr>
            <w:tcW w:w="307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Improvements made</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Displaying errors</w:t>
            </w:r>
          </w:p>
        </w:tc>
        <w:tc>
          <w:tcPr>
            <w:tcW w:w="316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Was using alert() to provide feedback to users, it is unprofessional and annoying to users, so based on feedback, improvements were made.</w:t>
            </w:r>
          </w:p>
        </w:tc>
        <w:tc>
          <w:tcPr>
            <w:tcW w:w="307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Used hidden text below each field to display error messages by setting each field to be visible on submit.</w:t>
            </w:r>
          </w:p>
        </w:tc>
      </w:tr>
      <w:tr w:rsidR="00CE59FE">
        <w:tc>
          <w:tcPr>
            <w:tcW w:w="3120"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Colors for</w:t>
            </w:r>
            <w:r>
              <w:rPr>
                <w:rFonts w:ascii="Times New Roman" w:eastAsia="Times New Roman" w:hAnsi="Times New Roman" w:cs="Times New Roman"/>
              </w:rPr>
              <w:t xml:space="preserve"> errors</w:t>
            </w:r>
          </w:p>
        </w:tc>
        <w:tc>
          <w:tcPr>
            <w:tcW w:w="316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Color was bright red, color did not contrast well with the grey background.</w:t>
            </w:r>
          </w:p>
        </w:tc>
        <w:tc>
          <w:tcPr>
            <w:tcW w:w="3075" w:type="dxa"/>
            <w:tcMar>
              <w:top w:w="100" w:type="dxa"/>
              <w:left w:w="100" w:type="dxa"/>
              <w:bottom w:w="100" w:type="dxa"/>
              <w:right w:w="100" w:type="dxa"/>
            </w:tcMar>
          </w:tcPr>
          <w:p w:rsidR="00CE59FE" w:rsidRDefault="0024664A">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Now uses a tinted red instead to improve visuals.</w:t>
            </w:r>
          </w:p>
        </w:tc>
      </w:tr>
    </w:tbl>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2.3 Javascript disabled testing</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sign_up.html and the form are tested with Javascript disabled by setting the Browser to block all Javascripts. </w:t>
      </w:r>
    </w:p>
    <w:p w:rsidR="00CE59FE" w:rsidRPr="002C1A83" w:rsidRDefault="0024664A">
      <w:pPr>
        <w:spacing w:line="240" w:lineRule="auto"/>
        <w:rPr>
          <w:rFonts w:ascii="Times New Roman" w:eastAsia="Times New Roman" w:hAnsi="Times New Roman" w:cs="Times New Roman"/>
          <w:b/>
          <w:sz w:val="28"/>
          <w:szCs w:val="28"/>
        </w:rPr>
      </w:pPr>
      <w:r>
        <w:rPr>
          <w:noProof/>
        </w:rPr>
        <w:drawing>
          <wp:inline distT="114300" distB="114300" distL="114300" distR="114300">
            <wp:extent cx="3524250" cy="1276350"/>
            <wp:effectExtent l="0" t="0" r="0" b="0"/>
            <wp:docPr id="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7"/>
                    <a:srcRect/>
                    <a:stretch>
                      <a:fillRect/>
                    </a:stretch>
                  </pic:blipFill>
                  <pic:spPr>
                    <a:xfrm>
                      <a:off x="0" y="0"/>
                      <a:ext cx="3524250" cy="127635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The form submission still functions properly with Javascript disabled.</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noProof/>
        </w:rPr>
        <w:drawing>
          <wp:inline distT="114300" distB="114300" distL="114300" distR="114300">
            <wp:extent cx="4081463" cy="2451814"/>
            <wp:effectExtent l="0" t="0" r="0" b="0"/>
            <wp:docPr id="5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4081463" cy="2451814"/>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Note that email still provides warning if an input is enter</w:t>
      </w:r>
      <w:r>
        <w:rPr>
          <w:rFonts w:ascii="Times New Roman" w:eastAsia="Times New Roman" w:hAnsi="Times New Roman" w:cs="Times New Roman"/>
        </w:rPr>
        <w:t>ed, due to the input type of email causing the browser to validate without Javascript present.</w:t>
      </w:r>
    </w:p>
    <w:p w:rsidR="00CE59FE" w:rsidRDefault="0024664A">
      <w:pPr>
        <w:spacing w:line="240" w:lineRule="auto"/>
        <w:rPr>
          <w:rFonts w:ascii="Times New Roman" w:eastAsia="Times New Roman" w:hAnsi="Times New Roman" w:cs="Times New Roman"/>
          <w:b/>
          <w:sz w:val="28"/>
          <w:szCs w:val="28"/>
        </w:rPr>
      </w:pPr>
      <w:r>
        <w:rPr>
          <w:noProof/>
        </w:rPr>
        <w:drawing>
          <wp:inline distT="114300" distB="114300" distL="114300" distR="114300">
            <wp:extent cx="5943600" cy="2540000"/>
            <wp:effectExtent l="0" t="0" r="0" b="0"/>
            <wp:docPr id="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9"/>
                    <a:srcRect/>
                    <a:stretch>
                      <a:fillRect/>
                    </a:stretch>
                  </pic:blipFill>
                  <pic:spPr>
                    <a:xfrm>
                      <a:off x="0" y="0"/>
                      <a:ext cx="5943600" cy="25400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 Jquery widget</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3.1 Reason &amp; Advantages</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We used the Accordion jQuery plugin for our website for this project, the link is down below:</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hyperlink r:id="rId30">
        <w:r>
          <w:rPr>
            <w:rFonts w:ascii="Times New Roman" w:eastAsia="Times New Roman" w:hAnsi="Times New Roman" w:cs="Times New Roman"/>
            <w:color w:val="1155CC"/>
            <w:u w:val="single"/>
          </w:rPr>
          <w:t>https://jqueryui.com/accordion/</w:t>
        </w:r>
      </w:hyperlink>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This plugin allows us to display tabs of information, by clicking on the the dropdown menu, and clicking it again will hide the content.</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We chose this plugin to provide a more modern look to our website, and add interactivity to it as well. The user can dynamically choose which tabs of information they want to view, and hide anything they do not want to see.</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 xml:space="preserve">This plugin was implemented in </w:t>
      </w:r>
      <w:r>
        <w:rPr>
          <w:rFonts w:ascii="Times New Roman" w:eastAsia="Times New Roman" w:hAnsi="Times New Roman" w:cs="Times New Roman"/>
        </w:rPr>
        <w:t>the About page:</w:t>
      </w:r>
    </w:p>
    <w:p w:rsidR="00CE59FE" w:rsidRDefault="0024664A">
      <w:pPr>
        <w:spacing w:line="240" w:lineRule="auto"/>
        <w:rPr>
          <w:rFonts w:ascii="Times New Roman" w:eastAsia="Times New Roman" w:hAnsi="Times New Roman" w:cs="Times New Roman"/>
        </w:rPr>
      </w:pPr>
      <w:r>
        <w:rPr>
          <w:noProof/>
        </w:rPr>
        <w:drawing>
          <wp:inline distT="114300" distB="114300" distL="114300" distR="114300">
            <wp:extent cx="5943600" cy="1701800"/>
            <wp:effectExtent l="0" t="0" r="0" b="0"/>
            <wp:docPr id="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
                    <a:srcRect/>
                    <a:stretch>
                      <a:fillRect/>
                    </a:stretch>
                  </pic:blipFill>
                  <pic:spPr>
                    <a:xfrm>
                      <a:off x="0" y="0"/>
                      <a:ext cx="5943600" cy="1701800"/>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rPr>
      </w:pPr>
      <w:r>
        <w:rPr>
          <w:noProof/>
        </w:rPr>
        <w:drawing>
          <wp:inline distT="114300" distB="114300" distL="114300" distR="114300">
            <wp:extent cx="5895975" cy="4095750"/>
            <wp:effectExtent l="0" t="0" r="0" b="0"/>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2"/>
                    <a:srcRect/>
                    <a:stretch>
                      <a:fillRect/>
                    </a:stretch>
                  </pic:blipFill>
                  <pic:spPr>
                    <a:xfrm>
                      <a:off x="0" y="0"/>
                      <a:ext cx="5895975" cy="409575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 xml:space="preserve">Additionally, we implemented an iframe widget to display a map of our offices in the About page, we </w:t>
      </w:r>
      <w:r>
        <w:rPr>
          <w:rFonts w:ascii="Times New Roman" w:eastAsia="Times New Roman" w:hAnsi="Times New Roman" w:cs="Times New Roman"/>
        </w:rPr>
        <w:lastRenderedPageBreak/>
        <w:t>chose this plugin because it provides a conveinent and quick view to the map without the the need for users to find it on google map, a</w:t>
      </w:r>
      <w:r>
        <w:rPr>
          <w:rFonts w:ascii="Times New Roman" w:eastAsia="Times New Roman" w:hAnsi="Times New Roman" w:cs="Times New Roman"/>
        </w:rPr>
        <w:t>nd makes the experience smoother and more professional.</w:t>
      </w:r>
    </w:p>
    <w:p w:rsidR="00CE59FE" w:rsidRDefault="0024664A">
      <w:pPr>
        <w:spacing w:line="240" w:lineRule="auto"/>
        <w:rPr>
          <w:rFonts w:ascii="Times New Roman" w:eastAsia="Times New Roman" w:hAnsi="Times New Roman" w:cs="Times New Roman"/>
        </w:rPr>
      </w:pPr>
      <w:r>
        <w:rPr>
          <w:noProof/>
        </w:rPr>
        <w:drawing>
          <wp:inline distT="114300" distB="114300" distL="114300" distR="114300">
            <wp:extent cx="5943600" cy="177800"/>
            <wp:effectExtent l="0" t="0" r="0" b="0"/>
            <wp:docPr id="2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a:stretch>
                      <a:fillRect/>
                    </a:stretch>
                  </pic:blipFill>
                  <pic:spPr>
                    <a:xfrm>
                      <a:off x="0" y="0"/>
                      <a:ext cx="5943600" cy="177800"/>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rPr>
      </w:pPr>
      <w:r>
        <w:rPr>
          <w:noProof/>
        </w:rPr>
        <w:drawing>
          <wp:inline distT="114300" distB="114300" distL="114300" distR="114300">
            <wp:extent cx="3095625" cy="1990725"/>
            <wp:effectExtent l="0" t="0" r="0" b="0"/>
            <wp:docPr id="2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a:stretch>
                      <a:fillRect/>
                    </a:stretch>
                  </pic:blipFill>
                  <pic:spPr>
                    <a:xfrm>
                      <a:off x="0" y="0"/>
                      <a:ext cx="3095625" cy="1990725"/>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Finally, we had fun and implemented a Javascript for changing the website color based on the time of the day, this is during the night time:</w:t>
      </w:r>
    </w:p>
    <w:p w:rsidR="00CE59FE" w:rsidRDefault="0024664A">
      <w:pPr>
        <w:spacing w:line="240" w:lineRule="auto"/>
        <w:rPr>
          <w:rFonts w:ascii="Times New Roman" w:eastAsia="Times New Roman" w:hAnsi="Times New Roman" w:cs="Times New Roman"/>
          <w:b/>
        </w:rPr>
      </w:pPr>
      <w:r>
        <w:rPr>
          <w:noProof/>
        </w:rPr>
        <w:drawing>
          <wp:inline distT="114300" distB="114300" distL="114300" distR="114300">
            <wp:extent cx="5132700" cy="2605088"/>
            <wp:effectExtent l="0" t="0" r="0" b="0"/>
            <wp:docPr id="2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5"/>
                    <a:srcRect/>
                    <a:stretch>
                      <a:fillRect/>
                    </a:stretch>
                  </pic:blipFill>
                  <pic:spPr>
                    <a:xfrm>
                      <a:off x="0" y="0"/>
                      <a:ext cx="5132700" cy="2605088"/>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And this is the color during the daytime, notice ho</w:t>
      </w:r>
      <w:r>
        <w:rPr>
          <w:rFonts w:ascii="Times New Roman" w:eastAsia="Times New Roman" w:hAnsi="Times New Roman" w:cs="Times New Roman"/>
        </w:rPr>
        <w:t>w it changes every hour.</w:t>
      </w:r>
    </w:p>
    <w:p w:rsidR="00CE59FE" w:rsidRDefault="0024664A">
      <w:pPr>
        <w:spacing w:line="240" w:lineRule="auto"/>
        <w:rPr>
          <w:rFonts w:ascii="Times New Roman" w:eastAsia="Times New Roman" w:hAnsi="Times New Roman" w:cs="Times New Roman"/>
          <w:b/>
        </w:rPr>
      </w:pPr>
      <w:r>
        <w:rPr>
          <w:noProof/>
        </w:rPr>
        <w:lastRenderedPageBreak/>
        <w:drawing>
          <wp:inline distT="114300" distB="114300" distL="114300" distR="114300">
            <wp:extent cx="5129213" cy="2569548"/>
            <wp:effectExtent l="0" t="0" r="0" b="0"/>
            <wp:docPr id="2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
                    <a:srcRect/>
                    <a:stretch>
                      <a:fillRect/>
                    </a:stretch>
                  </pic:blipFill>
                  <pic:spPr>
                    <a:xfrm>
                      <a:off x="0" y="0"/>
                      <a:ext cx="5129213" cy="2569548"/>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Implementation of color change Javascript:</w:t>
      </w:r>
    </w:p>
    <w:p w:rsidR="00CE59FE" w:rsidRDefault="0024664A">
      <w:pPr>
        <w:spacing w:line="240" w:lineRule="auto"/>
        <w:rPr>
          <w:rFonts w:ascii="Times New Roman" w:eastAsia="Times New Roman" w:hAnsi="Times New Roman" w:cs="Times New Roman"/>
        </w:rPr>
      </w:pPr>
      <w:r>
        <w:rPr>
          <w:noProof/>
        </w:rPr>
        <w:lastRenderedPageBreak/>
        <w:drawing>
          <wp:inline distT="114300" distB="114300" distL="114300" distR="114300">
            <wp:extent cx="5943600" cy="5041900"/>
            <wp:effectExtent l="0" t="0" r="0" b="0"/>
            <wp:docPr id="2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7"/>
                    <a:srcRect/>
                    <a:stretch>
                      <a:fillRect/>
                    </a:stretch>
                  </pic:blipFill>
                  <pic:spPr>
                    <a:xfrm>
                      <a:off x="0" y="0"/>
                      <a:ext cx="5943600" cy="50419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b/>
        </w:rPr>
      </w:pPr>
    </w:p>
    <w:p w:rsidR="00CE59FE" w:rsidRDefault="00CE59FE">
      <w:pPr>
        <w:spacing w:line="240" w:lineRule="auto"/>
        <w:rPr>
          <w:rFonts w:ascii="Times New Roman" w:eastAsia="Times New Roman" w:hAnsi="Times New Roman" w:cs="Times New Roman"/>
          <w:b/>
        </w:rPr>
      </w:pPr>
    </w:p>
    <w:p w:rsidR="00CE59FE" w:rsidRDefault="00CE59FE">
      <w:pPr>
        <w:spacing w:line="240" w:lineRule="auto"/>
        <w:rPr>
          <w:rFonts w:ascii="Times New Roman" w:eastAsia="Times New Roman" w:hAnsi="Times New Roman" w:cs="Times New Roman"/>
          <w:b/>
        </w:rPr>
      </w:pPr>
    </w:p>
    <w:p w:rsidR="00CE59FE" w:rsidRDefault="00CE59FE">
      <w:pPr>
        <w:spacing w:line="240" w:lineRule="auto"/>
        <w:rPr>
          <w:rFonts w:ascii="Times New Roman" w:eastAsia="Times New Roman" w:hAnsi="Times New Roman" w:cs="Times New Roman"/>
          <w:b/>
        </w:rPr>
      </w:pP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3.2 Testing with Javascript disabled</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We tested our website again with the inclusion of widgets, the form page still functions properly, while the about page with the widgets are also displaying the proper information when their widgets are no longer running.</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 xml:space="preserve">Here is a view at our about page </w:t>
      </w:r>
      <w:r>
        <w:rPr>
          <w:rFonts w:ascii="Times New Roman" w:eastAsia="Times New Roman" w:hAnsi="Times New Roman" w:cs="Times New Roman"/>
        </w:rPr>
        <w:t>with Javascript turned off:</w:t>
      </w:r>
    </w:p>
    <w:p w:rsidR="00CE59FE" w:rsidRDefault="0024664A">
      <w:pPr>
        <w:spacing w:line="240" w:lineRule="auto"/>
        <w:rPr>
          <w:rFonts w:ascii="Times New Roman" w:eastAsia="Times New Roman" w:hAnsi="Times New Roman" w:cs="Times New Roman"/>
        </w:rPr>
      </w:pPr>
      <w:r>
        <w:rPr>
          <w:noProof/>
        </w:rPr>
        <w:lastRenderedPageBreak/>
        <w:drawing>
          <wp:inline distT="114300" distB="114300" distL="114300" distR="114300">
            <wp:extent cx="5943600" cy="3492500"/>
            <wp:effectExtent l="0" t="0" r="0" b="0"/>
            <wp:docPr id="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8"/>
                    <a:srcRect/>
                    <a:stretch>
                      <a:fillRect/>
                    </a:stretch>
                  </pic:blipFill>
                  <pic:spPr>
                    <a:xfrm>
                      <a:off x="0" y="0"/>
                      <a:ext cx="5943600" cy="34925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Reflection</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4.1 Success with publish and test</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The website functions properly after being published on our bcit student server, the form validations and the widget behave appropriately, and the form submission functions pr</w:t>
      </w:r>
      <w:r>
        <w:rPr>
          <w:rFonts w:ascii="Times New Roman" w:eastAsia="Times New Roman" w:hAnsi="Times New Roman" w:cs="Times New Roman"/>
        </w:rPr>
        <w:t>operly with Javascript disabled.</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4.2 Problems encountered</w:t>
      </w: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No issues were encountered when publishing our website. However, we struggled to find a proper regular expression for the email field, as well as a strong and secure regular expression for the pas</w:t>
      </w:r>
      <w:r>
        <w:rPr>
          <w:rFonts w:ascii="Times New Roman" w:eastAsia="Times New Roman" w:hAnsi="Times New Roman" w:cs="Times New Roman"/>
        </w:rPr>
        <w:t>sword field. We did eventually worked it out as a group.</w:t>
      </w: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 xml:space="preserve">Additionally, finding an appropriate widget to fit into our website was hard at first, because there are many options and some were either too complicated or did not fit with our website. Again, we </w:t>
      </w:r>
      <w:r>
        <w:rPr>
          <w:rFonts w:ascii="Times New Roman" w:eastAsia="Times New Roman" w:hAnsi="Times New Roman" w:cs="Times New Roman"/>
        </w:rPr>
        <w:t>eventually found the suitable widget and are happy with our decisions.</w:t>
      </w:r>
    </w:p>
    <w:p w:rsidR="00CE59FE" w:rsidRDefault="00CE59FE">
      <w:pPr>
        <w:widowControl/>
        <w:rPr>
          <w:rFonts w:ascii="Times New Roman" w:eastAsia="Times New Roman" w:hAnsi="Times New Roman" w:cs="Times New Roman"/>
        </w:rPr>
      </w:pPr>
    </w:p>
    <w:p w:rsidR="00CE59FE" w:rsidRDefault="0024664A">
      <w:pPr>
        <w:widowControl/>
        <w:rPr>
          <w:rFonts w:ascii="Times New Roman" w:eastAsia="Times New Roman" w:hAnsi="Times New Roman" w:cs="Times New Roman"/>
        </w:rPr>
      </w:pPr>
      <w:r>
        <w:rPr>
          <w:rFonts w:ascii="Times New Roman" w:eastAsia="Times New Roman" w:hAnsi="Times New Roman" w:cs="Times New Roman"/>
        </w:rPr>
        <w:t xml:space="preserve">Overall, this milestone was challenging, but not difficult. I am proud of the hard work our group members have put in and hope we can keep it up for the next milestone. </w:t>
      </w:r>
    </w:p>
    <w:p w:rsidR="00CE59FE" w:rsidRDefault="00CE59FE">
      <w:pPr>
        <w:widowControl/>
        <w:rPr>
          <w:rFonts w:ascii="Times New Roman" w:eastAsia="Times New Roman" w:hAnsi="Times New Roman" w:cs="Times New Roman"/>
        </w:rPr>
      </w:pPr>
    </w:p>
    <w:p w:rsidR="00CE59FE" w:rsidRDefault="00CE59FE">
      <w:pPr>
        <w:widowControl/>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w:t>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CE59FE" w:rsidRDefault="0024664A">
      <w:pPr>
        <w:spacing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3 – Skeleton website</w:t>
      </w:r>
    </w:p>
    <w:p w:rsidR="00CE59FE" w:rsidRDefault="0024664A">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b/>
        </w:rPr>
        <w:t>Date: 02-15-2017</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Overview</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pg.25</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1.1 Link</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pg.25</w:t>
      </w: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List of items completed</w:t>
      </w:r>
      <w:r>
        <w:rPr>
          <w:rFonts w:ascii="Times New Roman" w:eastAsia="Times New Roman" w:hAnsi="Times New Roman" w:cs="Times New Roman"/>
        </w:rPr>
        <w:tab/>
      </w:r>
      <w:r>
        <w:rPr>
          <w:rFonts w:ascii="Times New Roman" w:eastAsia="Times New Roman" w:hAnsi="Times New Roman" w:cs="Times New Roman"/>
        </w:rPr>
        <w:tab/>
        <w:t>pg.26</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t>1.3 Additional work</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pg.26</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Documentation of work</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pg.27</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Pr>
          <w:rFonts w:ascii="Times New Roman" w:eastAsia="Times New Roman" w:hAnsi="Times New Roman" w:cs="Times New Roman"/>
        </w:rPr>
        <w:tab/>
        <w:t>2.1 Screenshots of front page</w:t>
      </w:r>
      <w:r>
        <w:rPr>
          <w:rFonts w:ascii="Times New Roman" w:eastAsia="Times New Roman" w:hAnsi="Times New Roman" w:cs="Times New Roman"/>
        </w:rPr>
        <w:tab/>
      </w:r>
      <w:r>
        <w:rPr>
          <w:rFonts w:ascii="Times New Roman" w:eastAsia="Times New Roman" w:hAnsi="Times New Roman" w:cs="Times New Roman"/>
        </w:rPr>
        <w:tab/>
        <w:t>pg.27</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t>2.2 Screenshots of table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pg.27</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2.3 Screenshots of form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pg.28</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2.4 Screenshots of base.css</w:t>
      </w:r>
      <w:r>
        <w:rPr>
          <w:rFonts w:ascii="Times New Roman" w:eastAsia="Times New Roman" w:hAnsi="Times New Roman" w:cs="Times New Roman"/>
        </w:rPr>
        <w:tab/>
      </w:r>
      <w:r>
        <w:rPr>
          <w:rFonts w:ascii="Times New Roman" w:eastAsia="Times New Roman" w:hAnsi="Times New Roman" w:cs="Times New Roman"/>
        </w:rPr>
        <w:tab/>
        <w:t>pg</w:t>
      </w:r>
      <w:r>
        <w:rPr>
          <w:rFonts w:ascii="Times New Roman" w:eastAsia="Times New Roman" w:hAnsi="Times New Roman" w:cs="Times New Roman"/>
        </w:rPr>
        <w:t>.28</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3. Key issues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3.1 Encountered problems</w:t>
      </w:r>
      <w:r>
        <w:rPr>
          <w:rFonts w:ascii="Times New Roman" w:eastAsia="Times New Roman" w:hAnsi="Times New Roman" w:cs="Times New Roman"/>
        </w:rPr>
        <w:tab/>
      </w:r>
      <w:r>
        <w:rPr>
          <w:rFonts w:ascii="Times New Roman" w:eastAsia="Times New Roman" w:hAnsi="Times New Roman" w:cs="Times New Roman"/>
        </w:rPr>
        <w:tab/>
        <w:t>pg.29</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3.2 Outstanding problems</w:t>
      </w:r>
      <w:r>
        <w:rPr>
          <w:rFonts w:ascii="Times New Roman" w:eastAsia="Times New Roman" w:hAnsi="Times New Roman" w:cs="Times New Roman"/>
        </w:rPr>
        <w:tab/>
      </w:r>
      <w:r>
        <w:rPr>
          <w:rFonts w:ascii="Times New Roman" w:eastAsia="Times New Roman" w:hAnsi="Times New Roman" w:cs="Times New Roman"/>
        </w:rPr>
        <w:tab/>
        <w:t>pg.29</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t>4.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4.1 A/B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pg.29</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4.2 Accessibility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pg.29</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4.2.1 Browser compatibility</w:t>
      </w:r>
      <w:r>
        <w:rPr>
          <w:rFonts w:ascii="Times New Roman" w:eastAsia="Times New Roman" w:hAnsi="Times New Roman" w:cs="Times New Roman"/>
        </w:rPr>
        <w:tab/>
        <w:t>pg.30</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4.2.2 Device compatibility</w:t>
      </w:r>
      <w:r>
        <w:rPr>
          <w:rFonts w:ascii="Times New Roman" w:eastAsia="Times New Roman" w:hAnsi="Times New Roman" w:cs="Times New Roman"/>
        </w:rPr>
        <w:tab/>
        <w:t>pg.32</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4.3 HT</w:t>
      </w:r>
      <w:r>
        <w:rPr>
          <w:rFonts w:ascii="Times New Roman" w:eastAsia="Times New Roman" w:hAnsi="Times New Roman" w:cs="Times New Roman"/>
        </w:rPr>
        <w:t>ML/CSS validation</w:t>
      </w:r>
      <w:r>
        <w:rPr>
          <w:rFonts w:ascii="Times New Roman" w:eastAsia="Times New Roman" w:hAnsi="Times New Roman" w:cs="Times New Roman"/>
        </w:rPr>
        <w:tab/>
      </w:r>
      <w:r>
        <w:rPr>
          <w:rFonts w:ascii="Times New Roman" w:eastAsia="Times New Roman" w:hAnsi="Times New Roman" w:cs="Times New Roman"/>
        </w:rPr>
        <w:tab/>
        <w:t>pg.32</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pg.33</w:t>
      </w:r>
    </w:p>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Pr>
        <w:spacing w:line="240" w:lineRule="auto"/>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1.Overview</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This document showcases the skeleton websites of our game review system. It provides the quick links, documentation of work, list of key issues we encountered, and documentation for A/B testing.</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Link</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Index page:</w:t>
      </w:r>
    </w:p>
    <w:p w:rsidR="00CE59FE" w:rsidRDefault="0024664A">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http://students.bcitdev.com/A00976551/Project%20Demo/index.html</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Console :</w:t>
      </w: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http://students.bcitdev.com/A00976551/Project%20Demo/devices/console.html</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Handheld:</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http://students.bcitdev.com/A00976551/Project%20Demo/devices/handheld.html</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Mobile:</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http://students.bcitdev.com/A00976551/Project%20Demo/devices/mobile.html</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PlayStation 4:</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w:t>
      </w:r>
      <w:r>
        <w:rPr>
          <w:rFonts w:ascii="Times New Roman" w:eastAsia="Times New Roman" w:hAnsi="Times New Roman" w:cs="Times New Roman"/>
          <w:sz w:val="24"/>
          <w:szCs w:val="24"/>
        </w:rPr>
        <w:t>Demo/devices/console/ps4.html</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Xbox One:</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http://students.bcitdev.com/A00976551/Project%20Demo/devices/console/xbone.html</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Nintendo Switch:</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http://students.bcitdev.com/A00976551/Project%20Demo/devices/console/switch.html</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Consoles page – PC:</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http://students.bcitdev.com/A00976551/Project%20Demo/devices/pc.html</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PlayStation Vita:</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http://students.bcitdev.com/A00976551/Project%20Demo/devices/handheld/vita.html</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Nintendo 3DS:</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http://students.bcitdev.com/A00976551/Project%20Demo/devices/handheld/3ds.html</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iOS:</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http://students.bcitdev.com/A00976551/Project%20Demo/devices/mobile/ios.html</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Android:</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w:t>
      </w:r>
      <w:r>
        <w:rPr>
          <w:rFonts w:ascii="Times New Roman" w:eastAsia="Times New Roman" w:hAnsi="Times New Roman" w:cs="Times New Roman"/>
          <w:sz w:val="24"/>
          <w:szCs w:val="24"/>
        </w:rPr>
        <w:t>0Demo/devices/mobile/android.html</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About page:</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http://students.bcitdev.com/A00976551/Project%20Demo/about.html</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Sign up page:</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http://students.bcitdev.com/A00976551/Project%20Demo/sign_up.html</w:t>
      </w:r>
    </w:p>
    <w:p w:rsidR="00CE59FE" w:rsidRDefault="00CE59FE">
      <w:pPr>
        <w:spacing w:line="240" w:lineRule="auto"/>
        <w:rPr>
          <w:rFonts w:ascii="Times New Roman" w:eastAsia="Times New Roman" w:hAnsi="Times New Roman" w:cs="Times New Roman"/>
          <w:sz w:val="24"/>
          <w:szCs w:val="24"/>
        </w:rPr>
      </w:pPr>
    </w:p>
    <w:p w:rsidR="00CE59FE" w:rsidRDefault="00CE59FE">
      <w:pPr>
        <w:ind w:firstLine="720"/>
        <w:rPr>
          <w:rFonts w:ascii="Times New Roman" w:eastAsia="Times New Roman" w:hAnsi="Times New Roman" w:cs="Times New Roman"/>
          <w:b/>
          <w:sz w:val="24"/>
          <w:szCs w:val="24"/>
        </w:rPr>
      </w:pPr>
    </w:p>
    <w:p w:rsidR="00CE59FE" w:rsidRDefault="0024664A">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List of items completed</w:t>
      </w:r>
    </w:p>
    <w:p w:rsidR="00CE59FE" w:rsidRDefault="00CE59FE">
      <w:pPr>
        <w:ind w:firstLine="720"/>
        <w:rPr>
          <w:rFonts w:ascii="Times New Roman" w:eastAsia="Times New Roman" w:hAnsi="Times New Roman" w:cs="Times New Roman"/>
          <w:b/>
          <w:sz w:val="24"/>
          <w:szCs w:val="24"/>
        </w:rPr>
      </w:pPr>
    </w:p>
    <w:p w:rsidR="00CE59FE" w:rsidRDefault="0024664A">
      <w:pPr>
        <w:numPr>
          <w:ilvl w:val="0"/>
          <w:numId w:val="1"/>
        </w:numPr>
        <w:ind w:hanging="360"/>
        <w:contextualSpacing/>
      </w:pPr>
      <w:r>
        <w:rPr>
          <w:rFonts w:ascii="Times New Roman" w:eastAsia="Times New Roman" w:hAnsi="Times New Roman" w:cs="Times New Roman"/>
        </w:rPr>
        <w:t>Standard HTML template for al</w:t>
      </w:r>
      <w:r>
        <w:rPr>
          <w:rFonts w:ascii="Times New Roman" w:eastAsia="Times New Roman" w:hAnsi="Times New Roman" w:cs="Times New Roman"/>
        </w:rPr>
        <w:t>l pages</w:t>
      </w:r>
    </w:p>
    <w:p w:rsidR="00CE59FE" w:rsidRDefault="0024664A">
      <w:pPr>
        <w:numPr>
          <w:ilvl w:val="0"/>
          <w:numId w:val="1"/>
        </w:numPr>
        <w:ind w:hanging="360"/>
        <w:contextualSpacing/>
      </w:pPr>
      <w:r>
        <w:rPr>
          <w:rFonts w:ascii="Times New Roman" w:eastAsia="Times New Roman" w:hAnsi="Times New Roman" w:cs="Times New Roman"/>
        </w:rPr>
        <w:t>Base CSS template for all pages</w:t>
      </w:r>
    </w:p>
    <w:p w:rsidR="00CE59FE" w:rsidRDefault="0024664A">
      <w:pPr>
        <w:numPr>
          <w:ilvl w:val="0"/>
          <w:numId w:val="1"/>
        </w:numPr>
        <w:ind w:hanging="360"/>
        <w:contextualSpacing/>
      </w:pPr>
      <w:r>
        <w:rPr>
          <w:rFonts w:ascii="Times New Roman" w:eastAsia="Times New Roman" w:hAnsi="Times New Roman" w:cs="Times New Roman"/>
        </w:rPr>
        <w:t>Skeleton pages for the entire website</w:t>
      </w:r>
    </w:p>
    <w:p w:rsidR="00CE59FE" w:rsidRDefault="0024664A">
      <w:pPr>
        <w:numPr>
          <w:ilvl w:val="0"/>
          <w:numId w:val="1"/>
        </w:numPr>
        <w:ind w:hanging="360"/>
        <w:contextualSpacing/>
      </w:pPr>
      <w:r>
        <w:rPr>
          <w:rFonts w:ascii="Times New Roman" w:eastAsia="Times New Roman" w:hAnsi="Times New Roman" w:cs="Times New Roman"/>
        </w:rPr>
        <w:t>Skeleton page for Sign up and Review pages that contains a form</w:t>
      </w:r>
    </w:p>
    <w:p w:rsidR="00CE59FE" w:rsidRDefault="0024664A">
      <w:pPr>
        <w:numPr>
          <w:ilvl w:val="0"/>
          <w:numId w:val="1"/>
        </w:numPr>
        <w:ind w:hanging="360"/>
        <w:contextualSpacing/>
      </w:pPr>
      <w:r>
        <w:rPr>
          <w:rFonts w:ascii="Times New Roman" w:eastAsia="Times New Roman" w:hAnsi="Times New Roman" w:cs="Times New Roman"/>
        </w:rPr>
        <w:t>Skeleton pages for Consoles that contain tables</w:t>
      </w:r>
    </w:p>
    <w:p w:rsidR="00CE59FE" w:rsidRDefault="0024664A">
      <w:pPr>
        <w:numPr>
          <w:ilvl w:val="0"/>
          <w:numId w:val="1"/>
        </w:numPr>
        <w:ind w:hanging="360"/>
        <w:contextualSpacing/>
      </w:pPr>
      <w:r>
        <w:rPr>
          <w:rFonts w:ascii="Times New Roman" w:eastAsia="Times New Roman" w:hAnsi="Times New Roman" w:cs="Times New Roman"/>
        </w:rPr>
        <w:t>Implemented responsive design for all pages</w:t>
      </w:r>
    </w:p>
    <w:p w:rsidR="00CE59FE" w:rsidRDefault="0024664A">
      <w:pPr>
        <w:numPr>
          <w:ilvl w:val="0"/>
          <w:numId w:val="1"/>
        </w:numPr>
        <w:ind w:hanging="360"/>
        <w:contextualSpacing/>
      </w:pPr>
      <w:r>
        <w:rPr>
          <w:rFonts w:ascii="Times New Roman" w:eastAsia="Times New Roman" w:hAnsi="Times New Roman" w:cs="Times New Roman"/>
        </w:rPr>
        <w:t>Tested pages on Internet Explorer, Mozilla Firefox, Microsoft Edge, and Google Chrome.</w:t>
      </w:r>
    </w:p>
    <w:p w:rsidR="00CE59FE" w:rsidRDefault="0024664A">
      <w:pPr>
        <w:numPr>
          <w:ilvl w:val="0"/>
          <w:numId w:val="1"/>
        </w:numPr>
        <w:ind w:hanging="360"/>
        <w:contextualSpacing/>
      </w:pPr>
      <w:r>
        <w:rPr>
          <w:rFonts w:ascii="Times New Roman" w:eastAsia="Times New Roman" w:hAnsi="Times New Roman" w:cs="Times New Roman"/>
        </w:rPr>
        <w:t>A/B Testing</w:t>
      </w:r>
    </w:p>
    <w:p w:rsidR="00CE59FE" w:rsidRDefault="00CE59FE">
      <w:pPr>
        <w:ind w:left="720"/>
      </w:pPr>
    </w:p>
    <w:p w:rsidR="00CE59FE" w:rsidRDefault="0024664A">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Additional work</w:t>
      </w:r>
    </w:p>
    <w:p w:rsidR="00CE59FE" w:rsidRDefault="00CE59FE">
      <w:pPr>
        <w:ind w:left="720"/>
        <w:rPr>
          <w:rFonts w:ascii="Times New Roman" w:eastAsia="Times New Roman" w:hAnsi="Times New Roman" w:cs="Times New Roman"/>
          <w:b/>
        </w:rPr>
      </w:pPr>
    </w:p>
    <w:p w:rsidR="00CE59FE" w:rsidRDefault="0024664A">
      <w:pPr>
        <w:numPr>
          <w:ilvl w:val="0"/>
          <w:numId w:val="2"/>
        </w:numPr>
        <w:ind w:hanging="360"/>
        <w:contextualSpacing/>
      </w:pPr>
      <w:r>
        <w:rPr>
          <w:rFonts w:ascii="Times New Roman" w:eastAsia="Times New Roman" w:hAnsi="Times New Roman" w:cs="Times New Roman"/>
        </w:rPr>
        <w:t>Fixed milestone 2 issue – Added user comments in review page again</w:t>
      </w:r>
    </w:p>
    <w:p w:rsidR="00CE59FE" w:rsidRDefault="0024664A">
      <w:pPr>
        <w:numPr>
          <w:ilvl w:val="0"/>
          <w:numId w:val="2"/>
        </w:numPr>
        <w:ind w:hanging="360"/>
        <w:contextualSpacing/>
      </w:pPr>
      <w:r>
        <w:rPr>
          <w:rFonts w:ascii="Times New Roman" w:eastAsia="Times New Roman" w:hAnsi="Times New Roman" w:cs="Times New Roman"/>
        </w:rPr>
        <w:t>Added tables of system specifications to device pages</w:t>
      </w:r>
    </w:p>
    <w:p w:rsidR="00CE59FE" w:rsidRDefault="00CE59FE">
      <w:pPr>
        <w:ind w:left="720"/>
        <w:rPr>
          <w:rFonts w:ascii="Times New Roman" w:eastAsia="Times New Roman" w:hAnsi="Times New Roman" w:cs="Times New Roman"/>
          <w:sz w:val="24"/>
          <w:szCs w:val="24"/>
        </w:rPr>
      </w:pPr>
    </w:p>
    <w:p w:rsidR="00CE59FE" w:rsidRDefault="00CE59FE"/>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2.Documentation of work</w:t>
      </w: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2.1 Screenshots of front page</w:t>
      </w:r>
    </w:p>
    <w:p w:rsidR="00CE59FE" w:rsidRDefault="00CE59FE">
      <w:pPr>
        <w:spacing w:line="240" w:lineRule="auto"/>
        <w:rPr>
          <w:rFonts w:ascii="Times New Roman" w:eastAsia="Times New Roman" w:hAnsi="Times New Roman" w:cs="Times New Roman"/>
          <w:b/>
          <w:sz w:val="24"/>
          <w:szCs w:val="24"/>
        </w:rPr>
      </w:pPr>
    </w:p>
    <w:p w:rsidR="00CE59FE" w:rsidRDefault="0024664A">
      <w:pPr>
        <w:spacing w:line="240" w:lineRule="auto"/>
        <w:ind w:firstLine="720"/>
        <w:rPr>
          <w:rFonts w:ascii="Times New Roman" w:eastAsia="Times New Roman" w:hAnsi="Times New Roman" w:cs="Times New Roman"/>
          <w:b/>
          <w:sz w:val="24"/>
          <w:szCs w:val="24"/>
        </w:rPr>
      </w:pPr>
      <w:r>
        <w:rPr>
          <w:noProof/>
        </w:rPr>
        <w:drawing>
          <wp:inline distT="0" distB="0" distL="0" distR="0">
            <wp:extent cx="5557067" cy="3125850"/>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9"/>
                    <a:srcRect/>
                    <a:stretch>
                      <a:fillRect/>
                    </a:stretch>
                  </pic:blipFill>
                  <pic:spPr>
                    <a:xfrm>
                      <a:off x="0" y="0"/>
                      <a:ext cx="5557067" cy="3125850"/>
                    </a:xfrm>
                    <a:prstGeom prst="rect">
                      <a:avLst/>
                    </a:prstGeom>
                    <a:ln/>
                  </pic:spPr>
                </pic:pic>
              </a:graphicData>
            </a:graphic>
          </wp:inline>
        </w:drawing>
      </w:r>
    </w:p>
    <w:p w:rsidR="00CE59FE" w:rsidRDefault="00CE59FE">
      <w:pPr>
        <w:spacing w:line="240" w:lineRule="auto"/>
        <w:ind w:firstLine="720"/>
        <w:rPr>
          <w:rFonts w:ascii="Times New Roman" w:eastAsia="Times New Roman" w:hAnsi="Times New Roman" w:cs="Times New Roman"/>
          <w:b/>
          <w:sz w:val="24"/>
          <w:szCs w:val="24"/>
        </w:rPr>
      </w:pPr>
    </w:p>
    <w:p w:rsidR="00CE59FE" w:rsidRDefault="00CE59FE">
      <w:pPr>
        <w:spacing w:line="240" w:lineRule="auto"/>
        <w:ind w:firstLine="720"/>
        <w:rPr>
          <w:rFonts w:ascii="Times New Roman" w:eastAsia="Times New Roman" w:hAnsi="Times New Roman" w:cs="Times New Roman"/>
          <w:b/>
          <w:sz w:val="24"/>
          <w:szCs w:val="24"/>
        </w:rPr>
      </w:pPr>
    </w:p>
    <w:p w:rsidR="00CE59FE" w:rsidRDefault="0024664A" w:rsidP="00B03DFD">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Screenshots of tab</w:t>
      </w:r>
      <w:r>
        <w:rPr>
          <w:noProof/>
        </w:rPr>
        <w:lastRenderedPageBreak/>
        <w:drawing>
          <wp:inline distT="0" distB="0" distL="0" distR="0">
            <wp:extent cx="5943600" cy="3343275"/>
            <wp:effectExtent l="0" t="0" r="0" b="0"/>
            <wp:docPr id="1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b/>
          <w:sz w:val="24"/>
          <w:szCs w:val="24"/>
        </w:rPr>
      </w:pPr>
    </w:p>
    <w:p w:rsidR="00CE59FE" w:rsidRDefault="0024664A">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Screenshots of form</w:t>
      </w:r>
    </w:p>
    <w:p w:rsidR="00CE59FE" w:rsidRDefault="00CE59FE">
      <w:pPr>
        <w:spacing w:line="240" w:lineRule="auto"/>
        <w:ind w:firstLine="720"/>
        <w:rPr>
          <w:rFonts w:ascii="Times New Roman" w:eastAsia="Times New Roman" w:hAnsi="Times New Roman" w:cs="Times New Roman"/>
          <w:b/>
          <w:sz w:val="24"/>
          <w:szCs w:val="24"/>
        </w:rPr>
      </w:pPr>
    </w:p>
    <w:p w:rsidR="00CE59FE" w:rsidRDefault="0024664A">
      <w:pPr>
        <w:spacing w:line="240" w:lineRule="auto"/>
        <w:ind w:firstLine="720"/>
        <w:rPr>
          <w:rFonts w:ascii="Times New Roman" w:eastAsia="Times New Roman" w:hAnsi="Times New Roman" w:cs="Times New Roman"/>
          <w:b/>
          <w:sz w:val="24"/>
          <w:szCs w:val="24"/>
        </w:rPr>
      </w:pPr>
      <w:r>
        <w:rPr>
          <w:noProof/>
        </w:rPr>
        <w:drawing>
          <wp:inline distT="0" distB="0" distL="0" distR="0">
            <wp:extent cx="5943600" cy="3343275"/>
            <wp:effectExtent l="0" t="0" r="0" b="0"/>
            <wp:docPr id="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p>
    <w:p w:rsidR="00CE59FE" w:rsidRDefault="00CE59FE">
      <w:pPr>
        <w:spacing w:line="240" w:lineRule="auto"/>
        <w:ind w:firstLine="720"/>
        <w:rPr>
          <w:rFonts w:ascii="Times New Roman" w:eastAsia="Times New Roman" w:hAnsi="Times New Roman" w:cs="Times New Roman"/>
          <w:b/>
          <w:sz w:val="24"/>
          <w:szCs w:val="24"/>
        </w:rPr>
      </w:pPr>
    </w:p>
    <w:p w:rsidR="00CE59FE" w:rsidRDefault="00CE59FE">
      <w:pPr>
        <w:spacing w:line="240" w:lineRule="auto"/>
        <w:ind w:firstLine="720"/>
        <w:rPr>
          <w:rFonts w:ascii="Times New Roman" w:eastAsia="Times New Roman" w:hAnsi="Times New Roman" w:cs="Times New Roman"/>
          <w:b/>
          <w:sz w:val="24"/>
          <w:szCs w:val="24"/>
        </w:rPr>
      </w:pPr>
    </w:p>
    <w:p w:rsidR="00CE59FE" w:rsidRDefault="0024664A">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2.4 Screenshot of base.css</w:t>
      </w:r>
    </w:p>
    <w:p w:rsidR="00CE59FE" w:rsidRDefault="00CE59FE">
      <w:pPr>
        <w:spacing w:line="240" w:lineRule="auto"/>
        <w:ind w:firstLine="720"/>
        <w:rPr>
          <w:rFonts w:ascii="Times New Roman" w:eastAsia="Times New Roman" w:hAnsi="Times New Roman" w:cs="Times New Roman"/>
          <w:b/>
          <w:sz w:val="24"/>
          <w:szCs w:val="24"/>
        </w:rPr>
      </w:pPr>
    </w:p>
    <w:p w:rsidR="00CE59FE" w:rsidRDefault="0024664A">
      <w:pPr>
        <w:spacing w:line="240" w:lineRule="auto"/>
        <w:ind w:firstLine="720"/>
        <w:rPr>
          <w:rFonts w:ascii="Times New Roman" w:eastAsia="Times New Roman" w:hAnsi="Times New Roman" w:cs="Times New Roman"/>
          <w:b/>
          <w:sz w:val="24"/>
          <w:szCs w:val="24"/>
        </w:rPr>
      </w:pPr>
      <w:r>
        <w:rPr>
          <w:noProof/>
        </w:rPr>
        <w:drawing>
          <wp:inline distT="0" distB="0" distL="0" distR="0">
            <wp:extent cx="5943600" cy="3343275"/>
            <wp:effectExtent l="0" t="0" r="0" b="0"/>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rPr>
      </w:pPr>
    </w:p>
    <w:p w:rsidR="00CE59FE" w:rsidRDefault="00CE59FE"/>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3.Key issues</w:t>
      </w: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3.1 Encountered problems</w:t>
      </w:r>
    </w:p>
    <w:p w:rsidR="00CE59FE" w:rsidRDefault="00CE59FE">
      <w:pPr>
        <w:spacing w:line="240" w:lineRule="auto"/>
        <w:rPr>
          <w:rFonts w:ascii="Times New Roman" w:eastAsia="Times New Roman" w:hAnsi="Times New Roman" w:cs="Times New Roman"/>
          <w:b/>
          <w:sz w:val="24"/>
          <w:szCs w:val="24"/>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During the development of our webpages, we found that the initial design scales poorly on different screen resolutions. Therefore, we adjusted the website structure from being static to window rescaling to responsive. Also, we used media query and viewport</w:t>
      </w:r>
      <w:r>
        <w:rPr>
          <w:rFonts w:ascii="Times New Roman" w:eastAsia="Times New Roman" w:hAnsi="Times New Roman" w:cs="Times New Roman"/>
        </w:rPr>
        <w:t xml:space="preserve"> to adjust the elements of the website to fit on a mobile device.</w:t>
      </w:r>
    </w:p>
    <w:p w:rsidR="00CE59FE" w:rsidRDefault="00CE59FE">
      <w:pPr>
        <w:spacing w:line="240" w:lineRule="auto"/>
        <w:rPr>
          <w:rFonts w:ascii="Times New Roman" w:eastAsia="Times New Roman" w:hAnsi="Times New Roman" w:cs="Times New Roman"/>
          <w:b/>
          <w:sz w:val="24"/>
          <w:szCs w:val="24"/>
        </w:rPr>
      </w:pPr>
    </w:p>
    <w:p w:rsidR="00CE59FE" w:rsidRDefault="002466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Outstanding problems</w:t>
      </w: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ab/>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Our current issues mainly revolve around dynamic web elements, such as having a log in bar pop up when clicking the log in page, and having only the navigation bar stay static at the top when scrolling down. These issues can be resolved when we apply JavaS</w:t>
      </w:r>
      <w:r>
        <w:rPr>
          <w:rFonts w:ascii="Times New Roman" w:eastAsia="Times New Roman" w:hAnsi="Times New Roman" w:cs="Times New Roman"/>
        </w:rPr>
        <w:t>cript to our website.</w:t>
      </w:r>
    </w:p>
    <w:p w:rsidR="00CE59FE" w:rsidRDefault="00CE59FE">
      <w:pPr>
        <w:rPr>
          <w:rFonts w:ascii="Times New Roman" w:eastAsia="Times New Roman" w:hAnsi="Times New Roman" w:cs="Times New Roman"/>
          <w:b/>
          <w:sz w:val="24"/>
          <w:szCs w:val="24"/>
        </w:rPr>
      </w:pPr>
    </w:p>
    <w:p w:rsidR="00CE59FE" w:rsidRDefault="00CE59FE"/>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4.Testing</w:t>
      </w: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4.1 A/B testing</w:t>
      </w: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ab/>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We conducted A/B testing on our discord group, which consists of other project group members. We thought having subjects with experience with web design would provide us with more critical feedbacks. </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The test was conducted with Strawpoll over discord. The subjects were given two different links to two websites with different layouts, and were asked to vote for the layout that they felt was better after they were given ample time to navigate through e</w:t>
      </w:r>
      <w:r>
        <w:rPr>
          <w:rFonts w:ascii="Times New Roman" w:eastAsia="Times New Roman" w:hAnsi="Times New Roman" w:cs="Times New Roman"/>
        </w:rPr>
        <w:t>ach, they were also required to give reasons for their vote.</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The results were convincing, with a 83% (10 out of 12) vote for design 1. Most subjects thought the contrast between the border and background gradient is more pleasant to view, and the blue sub</w:t>
      </w:r>
      <w:r>
        <w:rPr>
          <w:rFonts w:ascii="Times New Roman" w:eastAsia="Times New Roman" w:hAnsi="Times New Roman" w:cs="Times New Roman"/>
        </w:rPr>
        <w:t>ject titles help highlight each individual article.</w:t>
      </w:r>
    </w:p>
    <w:p w:rsidR="00CE59FE" w:rsidRDefault="002466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CE59FE" w:rsidRDefault="0024664A">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Accessibility testing</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We conducted numerous accessibility testing throughout the skeleton page development. We ensured that the pages were compatible with four major browsers: Internet Explorer, </w:t>
      </w:r>
      <w:r>
        <w:rPr>
          <w:rFonts w:ascii="Times New Roman" w:eastAsia="Times New Roman" w:hAnsi="Times New Roman" w:cs="Times New Roman"/>
        </w:rPr>
        <w:t>Mozilla Firefox, Microsoft Edge, and Google Chrome. Also, we employed responsive design to let our pages adjust dynamically per the display, which results in a great mobile layout without needing to create separate CSS style sheets for it.</w:t>
      </w:r>
    </w:p>
    <w:p w:rsidR="00CE59FE" w:rsidRDefault="0024664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CE59FE" w:rsidRDefault="00CE59FE">
      <w:pPr>
        <w:spacing w:line="240" w:lineRule="auto"/>
        <w:ind w:left="720" w:firstLine="720"/>
        <w:rPr>
          <w:rFonts w:ascii="Times New Roman" w:eastAsia="Times New Roman" w:hAnsi="Times New Roman" w:cs="Times New Roman"/>
          <w:b/>
          <w:sz w:val="24"/>
          <w:szCs w:val="24"/>
        </w:rPr>
      </w:pPr>
    </w:p>
    <w:p w:rsidR="00CE59FE" w:rsidRDefault="0024664A">
      <w:r>
        <w:br w:type="page"/>
      </w:r>
    </w:p>
    <w:p w:rsidR="00CE59FE" w:rsidRDefault="00CE59FE"/>
    <w:p w:rsidR="00CE59FE" w:rsidRDefault="00CE59FE">
      <w:pPr>
        <w:spacing w:line="240" w:lineRule="auto"/>
        <w:ind w:left="720" w:firstLine="720"/>
        <w:rPr>
          <w:rFonts w:ascii="Times New Roman" w:eastAsia="Times New Roman" w:hAnsi="Times New Roman" w:cs="Times New Roman"/>
          <w:b/>
          <w:sz w:val="24"/>
          <w:szCs w:val="24"/>
        </w:rPr>
      </w:pPr>
    </w:p>
    <w:p w:rsidR="00CE59FE" w:rsidRDefault="0024664A">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Br</w:t>
      </w:r>
      <w:r>
        <w:rPr>
          <w:rFonts w:ascii="Times New Roman" w:eastAsia="Times New Roman" w:hAnsi="Times New Roman" w:cs="Times New Roman"/>
          <w:b/>
          <w:sz w:val="24"/>
          <w:szCs w:val="24"/>
        </w:rPr>
        <w:t>owser compatibility</w:t>
      </w:r>
    </w:p>
    <w:p w:rsidR="00CE59FE" w:rsidRDefault="00CE59FE">
      <w:pPr>
        <w:spacing w:line="240" w:lineRule="auto"/>
        <w:ind w:left="720" w:firstLine="720"/>
        <w:rPr>
          <w:rFonts w:ascii="Times New Roman" w:eastAsia="Times New Roman" w:hAnsi="Times New Roman" w:cs="Times New Roman"/>
        </w:rPr>
      </w:pPr>
    </w:p>
    <w:p w:rsidR="00CE59FE" w:rsidRDefault="0024664A">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We tested our pages on four primary browsers, the Internet Explorer, Mozilla Firefox, Microsoft Edge, and Google Chrome. The pages could run properly on all four browsers, and the pages look consistent throughout each browser.</w:t>
      </w:r>
    </w:p>
    <w:p w:rsidR="00CE59FE" w:rsidRDefault="00CE59FE">
      <w:pPr>
        <w:spacing w:line="240" w:lineRule="auto"/>
        <w:ind w:left="720" w:firstLine="720"/>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Page displayed on Chrome</w:t>
      </w:r>
    </w:p>
    <w:p w:rsidR="00CE59FE" w:rsidRDefault="0024664A">
      <w:pPr>
        <w:spacing w:line="240" w:lineRule="auto"/>
        <w:rPr>
          <w:rFonts w:ascii="Times New Roman" w:eastAsia="Times New Roman" w:hAnsi="Times New Roman" w:cs="Times New Roman"/>
        </w:rPr>
      </w:pPr>
      <w:r>
        <w:rPr>
          <w:noProof/>
        </w:rPr>
        <w:lastRenderedPageBreak/>
        <w:drawing>
          <wp:inline distT="0" distB="0" distL="0" distR="0">
            <wp:extent cx="5943600" cy="3343275"/>
            <wp:effectExtent l="0" t="0" r="0" b="0"/>
            <wp:docPr id="1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Firefox</w:t>
      </w:r>
    </w:p>
    <w:p w:rsidR="00CE59FE" w:rsidRDefault="0024664A">
      <w:pPr>
        <w:spacing w:line="240" w:lineRule="auto"/>
        <w:rPr>
          <w:rFonts w:ascii="Times New Roman" w:eastAsia="Times New Roman" w:hAnsi="Times New Roman" w:cs="Times New Roman"/>
          <w:b/>
          <w:sz w:val="24"/>
          <w:szCs w:val="24"/>
        </w:rPr>
      </w:pPr>
      <w:r>
        <w:rPr>
          <w:noProof/>
        </w:rPr>
        <w:drawing>
          <wp:inline distT="0" distB="0" distL="0" distR="0">
            <wp:extent cx="5943600" cy="3343275"/>
            <wp:effectExtent l="0" t="0" r="0" b="0"/>
            <wp:docPr id="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Display on Edge</w:t>
      </w:r>
    </w:p>
    <w:p w:rsidR="00CE59FE" w:rsidRDefault="0024664A">
      <w:pPr>
        <w:spacing w:line="240" w:lineRule="auto"/>
        <w:rPr>
          <w:rFonts w:ascii="Times New Roman" w:eastAsia="Times New Roman" w:hAnsi="Times New Roman" w:cs="Times New Roman"/>
        </w:rPr>
      </w:pPr>
      <w:r>
        <w:rPr>
          <w:noProof/>
        </w:rPr>
        <w:lastRenderedPageBreak/>
        <w:drawing>
          <wp:inline distT="0" distB="0" distL="0" distR="0">
            <wp:extent cx="5943600" cy="3343275"/>
            <wp:effectExtent l="0" t="0" r="0" b="0"/>
            <wp:docPr id="1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Internet Explorer</w:t>
      </w:r>
    </w:p>
    <w:p w:rsidR="00CE59FE" w:rsidRDefault="00CE59FE">
      <w:pPr>
        <w:spacing w:line="240" w:lineRule="auto"/>
        <w:rPr>
          <w:rFonts w:ascii="Times New Roman" w:eastAsia="Times New Roman" w:hAnsi="Times New Roman" w:cs="Times New Roman"/>
        </w:rPr>
      </w:pPr>
    </w:p>
    <w:p w:rsidR="00CE59FE" w:rsidRDefault="00CE59FE">
      <w:pPr>
        <w:spacing w:line="240" w:lineRule="auto"/>
        <w:ind w:left="720" w:firstLine="720"/>
        <w:rPr>
          <w:rFonts w:ascii="Times New Roman" w:eastAsia="Times New Roman" w:hAnsi="Times New Roman" w:cs="Times New Roman"/>
          <w:b/>
          <w:sz w:val="24"/>
          <w:szCs w:val="24"/>
        </w:rPr>
      </w:pPr>
    </w:p>
    <w:p w:rsidR="00CE59FE" w:rsidRDefault="0024664A">
      <w:r>
        <w:br w:type="page"/>
      </w:r>
    </w:p>
    <w:p w:rsidR="00CE59FE" w:rsidRDefault="00CE59FE"/>
    <w:p w:rsidR="00CE59FE" w:rsidRDefault="00CE59FE">
      <w:pPr>
        <w:spacing w:line="240" w:lineRule="auto"/>
        <w:ind w:left="720" w:firstLine="720"/>
        <w:rPr>
          <w:rFonts w:ascii="Times New Roman" w:eastAsia="Times New Roman" w:hAnsi="Times New Roman" w:cs="Times New Roman"/>
          <w:b/>
          <w:sz w:val="24"/>
          <w:szCs w:val="24"/>
        </w:rPr>
      </w:pPr>
    </w:p>
    <w:p w:rsidR="00CE59FE" w:rsidRDefault="0024664A">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Device compatibility</w:t>
      </w:r>
    </w:p>
    <w:p w:rsidR="00CE59FE" w:rsidRDefault="00CE59FE">
      <w:pPr>
        <w:spacing w:line="240" w:lineRule="auto"/>
        <w:ind w:left="720" w:firstLine="720"/>
        <w:rPr>
          <w:rFonts w:ascii="Times New Roman" w:eastAsia="Times New Roman" w:hAnsi="Times New Roman" w:cs="Times New Roman"/>
        </w:rPr>
      </w:pPr>
    </w:p>
    <w:p w:rsidR="00CE59FE" w:rsidRDefault="0024664A">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The pages were also tested on mobile devices. We used Chrome’s inspector to test for responsiveness, and used iPhone 6s and Android phones to test out the actual webpages. Some elements such as the slogan and log in/sign up buttons will scale per page size</w:t>
      </w:r>
      <w:r>
        <w:rPr>
          <w:rFonts w:ascii="Times New Roman" w:eastAsia="Times New Roman" w:hAnsi="Times New Roman" w:cs="Times New Roman"/>
        </w:rPr>
        <w:t>, and behave differently in different sizes. This allows us to display our website nicely in various screen resolutions.</w:t>
      </w: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r>
        <w:rPr>
          <w:noProof/>
        </w:rPr>
        <w:drawing>
          <wp:inline distT="0" distB="0" distL="0" distR="0">
            <wp:extent cx="5943600" cy="3343275"/>
            <wp:effectExtent l="0" t="0" r="0" b="0"/>
            <wp:docPr id="1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Page on mobile display</w:t>
      </w:r>
    </w:p>
    <w:p w:rsidR="00CE59FE" w:rsidRDefault="00CE59FE">
      <w:pPr>
        <w:spacing w:line="240" w:lineRule="auto"/>
        <w:ind w:firstLine="720"/>
        <w:rPr>
          <w:rFonts w:ascii="Times New Roman" w:eastAsia="Times New Roman" w:hAnsi="Times New Roman" w:cs="Times New Roman"/>
          <w:b/>
          <w:sz w:val="24"/>
          <w:szCs w:val="24"/>
        </w:rPr>
      </w:pPr>
    </w:p>
    <w:p w:rsidR="00CE59FE" w:rsidRDefault="0024664A">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HTML/CSS validation</w:t>
      </w:r>
    </w:p>
    <w:p w:rsidR="00CE59FE" w:rsidRDefault="00CE59FE">
      <w:pPr>
        <w:spacing w:line="240" w:lineRule="auto"/>
        <w:rPr>
          <w:rFonts w:ascii="Times New Roman" w:eastAsia="Times New Roman" w:hAnsi="Times New Roman" w:cs="Times New Roman"/>
          <w:b/>
          <w:sz w:val="24"/>
          <w:szCs w:val="24"/>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All pages pass the HTML 5 and CSS validation.</w:t>
      </w: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CE59FE">
      <w:pPr>
        <w:spacing w:line="240" w:lineRule="auto"/>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Appendix</w:t>
      </w:r>
    </w:p>
    <w:p w:rsidR="00CE59FE" w:rsidRDefault="00CE59FE">
      <w:pPr>
        <w:spacing w:line="240" w:lineRule="auto"/>
        <w:rPr>
          <w:rFonts w:ascii="Times New Roman" w:eastAsia="Times New Roman" w:hAnsi="Times New Roman" w:cs="Times New Roman"/>
          <w:b/>
          <w:sz w:val="18"/>
          <w:szCs w:val="18"/>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CE59FE" w:rsidRDefault="0024664A">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2 - Website Hierarchy and layout</w:t>
      </w:r>
    </w:p>
    <w:p w:rsidR="00CE59FE" w:rsidRDefault="0024664A">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607E9A" w:rsidRDefault="00607E9A">
      <w:pPr>
        <w:spacing w:line="240" w:lineRule="auto"/>
        <w:rPr>
          <w:rFonts w:ascii="Times New Roman" w:eastAsia="Times New Roman" w:hAnsi="Times New Roman" w:cs="Times New Roman"/>
          <w:b/>
          <w:sz w:val="28"/>
          <w:szCs w:val="28"/>
        </w:rPr>
      </w:pPr>
    </w:p>
    <w:p w:rsidR="00607E9A" w:rsidRDefault="00607E9A">
      <w:pPr>
        <w:spacing w:line="240" w:lineRule="auto"/>
        <w:rPr>
          <w:rFonts w:ascii="Times New Roman" w:eastAsia="Times New Roman" w:hAnsi="Times New Roman" w:cs="Times New Roman"/>
          <w:b/>
          <w:sz w:val="28"/>
          <w:szCs w:val="28"/>
        </w:rPr>
      </w:pPr>
    </w:p>
    <w:p w:rsidR="00607E9A" w:rsidRDefault="00607E9A">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CE59FE" w:rsidRDefault="0024664A">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b/>
        </w:rPr>
        <w:t>Date: 01-28-2017</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1.Project s</w:t>
      </w:r>
      <w:r>
        <w:rPr>
          <w:rFonts w:ascii="Times New Roman" w:eastAsia="Times New Roman" w:hAnsi="Times New Roman" w:cs="Times New Roman"/>
          <w:b/>
        </w:rPr>
        <w:t>ite map</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pg.35</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1.1 Overview</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pg.35</w:t>
      </w: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Site hierarchy map</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pg.35</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t>1.3 Design reasoning</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2.Page layout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pg.36</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Pr>
          <w:rFonts w:ascii="Times New Roman" w:eastAsia="Times New Roman" w:hAnsi="Times New Roman" w:cs="Times New Roman"/>
        </w:rPr>
        <w:tab/>
        <w:t>2.1 Wireframes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pg.36</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2.1.1 Home page</w:t>
      </w:r>
      <w:r>
        <w:rPr>
          <w:rFonts w:ascii="Times New Roman" w:eastAsia="Times New Roman" w:hAnsi="Times New Roman" w:cs="Times New Roman"/>
        </w:rPr>
        <w:tab/>
      </w:r>
      <w:r>
        <w:rPr>
          <w:rFonts w:ascii="Times New Roman" w:eastAsia="Times New Roman" w:hAnsi="Times New Roman" w:cs="Times New Roman"/>
        </w:rPr>
        <w:tab/>
        <w:t>pg.36</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2.1.2 Console type page</w:t>
      </w:r>
      <w:r>
        <w:rPr>
          <w:rFonts w:ascii="Times New Roman" w:eastAsia="Times New Roman" w:hAnsi="Times New Roman" w:cs="Times New Roman"/>
        </w:rPr>
        <w:tab/>
      </w:r>
      <w:r>
        <w:rPr>
          <w:rFonts w:ascii="Times New Roman" w:eastAsia="Times New Roman" w:hAnsi="Times New Roman" w:cs="Times New Roman"/>
        </w:rPr>
        <w:tab/>
        <w:t>pg.38</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2.1.3 Device page</w:t>
      </w:r>
      <w:r>
        <w:rPr>
          <w:rFonts w:ascii="Times New Roman" w:eastAsia="Times New Roman" w:hAnsi="Times New Roman" w:cs="Times New Roman"/>
        </w:rPr>
        <w:tab/>
      </w:r>
      <w:r>
        <w:rPr>
          <w:rFonts w:ascii="Times New Roman" w:eastAsia="Times New Roman" w:hAnsi="Times New Roman" w:cs="Times New Roman"/>
        </w:rPr>
        <w:tab/>
        <w:t>pg.39</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2.1.4 Review page</w:t>
      </w:r>
      <w:r>
        <w:rPr>
          <w:rFonts w:ascii="Times New Roman" w:eastAsia="Times New Roman" w:hAnsi="Times New Roman" w:cs="Times New Roman"/>
        </w:rPr>
        <w:tab/>
      </w:r>
      <w:r>
        <w:rPr>
          <w:rFonts w:ascii="Times New Roman" w:eastAsia="Times New Roman" w:hAnsi="Times New Roman" w:cs="Times New Roman"/>
        </w:rPr>
        <w:tab/>
        <w:t>pg.40</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2.1.5 About page</w:t>
      </w:r>
      <w:r>
        <w:rPr>
          <w:rFonts w:ascii="Times New Roman" w:eastAsia="Times New Roman" w:hAnsi="Times New Roman" w:cs="Times New Roman"/>
        </w:rPr>
        <w:tab/>
      </w:r>
      <w:r>
        <w:rPr>
          <w:rFonts w:ascii="Times New Roman" w:eastAsia="Times New Roman" w:hAnsi="Times New Roman" w:cs="Times New Roman"/>
        </w:rPr>
        <w:tab/>
        <w:t>pg.41</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2.1.6 Sign up page</w:t>
      </w:r>
      <w:r>
        <w:rPr>
          <w:rFonts w:ascii="Times New Roman" w:eastAsia="Times New Roman" w:hAnsi="Times New Roman" w:cs="Times New Roman"/>
        </w:rPr>
        <w:tab/>
      </w:r>
      <w:r>
        <w:rPr>
          <w:rFonts w:ascii="Times New Roman" w:eastAsia="Times New Roman" w:hAnsi="Times New Roman" w:cs="Times New Roman"/>
        </w:rPr>
        <w:tab/>
        <w:t>pg.42</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t>2.2 Proposed color scheme</w:t>
      </w:r>
      <w:r>
        <w:rPr>
          <w:rFonts w:ascii="Times New Roman" w:eastAsia="Times New Roman" w:hAnsi="Times New Roman" w:cs="Times New Roman"/>
        </w:rPr>
        <w:tab/>
      </w:r>
      <w:r>
        <w:rPr>
          <w:rFonts w:ascii="Times New Roman" w:eastAsia="Times New Roman" w:hAnsi="Times New Roman" w:cs="Times New Roman"/>
        </w:rPr>
        <w:tab/>
        <w:t>pg.43</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2.2.1 Color scheme design</w:t>
      </w:r>
      <w:r>
        <w:rPr>
          <w:rFonts w:ascii="Times New Roman" w:eastAsia="Times New Roman" w:hAnsi="Times New Roman" w:cs="Times New Roman"/>
        </w:rPr>
        <w:tab/>
        <w:t>pg.44</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2.3 Print layout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pg.45</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t>2.4 Page design reasoning</w:t>
      </w:r>
      <w:r>
        <w:rPr>
          <w:rFonts w:ascii="Times New Roman" w:eastAsia="Times New Roman" w:hAnsi="Times New Roman" w:cs="Times New Roman"/>
        </w:rPr>
        <w:tab/>
      </w:r>
      <w:r>
        <w:rPr>
          <w:rFonts w:ascii="Times New Roman" w:eastAsia="Times New Roman" w:hAnsi="Times New Roman" w:cs="Times New Roman"/>
        </w:rPr>
        <w:tab/>
        <w:t>pg.46</w:t>
      </w:r>
    </w:p>
    <w:p w:rsidR="00CE59FE" w:rsidRDefault="00CE59FE">
      <w:pPr>
        <w:spacing w:line="240" w:lineRule="auto"/>
        <w:rPr>
          <w:rFonts w:ascii="Times New Roman" w:eastAsia="Times New Roman" w:hAnsi="Times New Roman" w:cs="Times New Roman"/>
          <w:b/>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3. Revised changes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pg.46</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pg.47</w:t>
      </w:r>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1.Project Site Map</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project site map describes the hierarchical relationships between web pages, and provides a clear view on navigational structure.</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Overview</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Game Reviews 8™ Web system uses a 4-layer structural design consisting of: the main page, console type page, device page, and reviews page. The home page is the main page where users have access to the most popular articles, a list of upcoming games, the s</w:t>
      </w:r>
      <w:r>
        <w:rPr>
          <w:rFonts w:ascii="Times New Roman" w:eastAsia="Times New Roman" w:hAnsi="Times New Roman" w:cs="Times New Roman"/>
        </w:rPr>
        <w:t>ignup page, as well as navigate to a console type page for specific reviews. Upon entering the console type page, users can click further into the device they want, and bringing them to a list of reviews for that device.</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knows exactly which devi</w:t>
      </w:r>
      <w:r>
        <w:rPr>
          <w:rFonts w:ascii="Times New Roman" w:eastAsia="Times New Roman" w:hAnsi="Times New Roman" w:cs="Times New Roman"/>
        </w:rPr>
        <w:t>ce they want to read reviews for, they can also select the device from a drop-down menu when hovering over the console type navigational bars for fast travel. In addition, users can login or sign up for an account by clicking the login/sign up button to th</w:t>
      </w:r>
      <w:r>
        <w:rPr>
          <w:rFonts w:ascii="Times New Roman" w:eastAsia="Times New Roman" w:hAnsi="Times New Roman" w:cs="Times New Roman"/>
        </w:rPr>
        <w:t>e top right of the main page, as well as read about the website at the About page.</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1.2 Site Hierarchy Map</w:t>
      </w:r>
      <w:r>
        <w:rPr>
          <w:noProof/>
        </w:rPr>
        <w:drawing>
          <wp:inline distT="0" distB="0" distL="0" distR="0">
            <wp:extent cx="5943600" cy="2543175"/>
            <wp:effectExtent l="0" t="0" r="0" b="0"/>
            <wp:docPr id="20" name="image68.png" descr="https://lh4.googleusercontent.com/AJOcWaFrJy8oLuRJ-7W-Ie_WHoeBNbXZTEHPP-qrBFXaV2TSWD0xkt6yIpU0wT-DLN555SN9KqK1QMIrIBb91cPYtIjbefYc0mb5ls7xchG6PdEreX-qgYE6RZVLRTne1cdf255U"/>
            <wp:cNvGraphicFramePr/>
            <a:graphic xmlns:a="http://schemas.openxmlformats.org/drawingml/2006/main">
              <a:graphicData uri="http://schemas.openxmlformats.org/drawingml/2006/picture">
                <pic:pic xmlns:pic="http://schemas.openxmlformats.org/drawingml/2006/picture">
                  <pic:nvPicPr>
                    <pic:cNvPr id="0" name="image68.png" descr="https://lh4.googleusercontent.com/AJOcWaFrJy8oLuRJ-7W-Ie_WHoeBNbXZTEHPP-qrBFXaV2TSWD0xkt6yIpU0wT-DLN555SN9KqK1QMIrIBb91cPYtIjbefYc0mb5ls7xchG6PdEreX-qgYE6RZVLRTne1cdf255U"/>
                    <pic:cNvPicPr preferRelativeResize="0"/>
                  </pic:nvPicPr>
                  <pic:blipFill>
                    <a:blip r:embed="rId48"/>
                    <a:srcRect b="44743"/>
                    <a:stretch>
                      <a:fillRect/>
                    </a:stretch>
                  </pic:blipFill>
                  <pic:spPr>
                    <a:xfrm>
                      <a:off x="0" y="0"/>
                      <a:ext cx="5943600" cy="2543175"/>
                    </a:xfrm>
                    <a:prstGeom prst="rect">
                      <a:avLst/>
                    </a:prstGeom>
                    <a:ln/>
                  </pic:spPr>
                </pic:pic>
              </a:graphicData>
            </a:graphic>
          </wp:inline>
        </w:drawing>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site hierarchy map above describes how users can navigate through the web system and gain access to their desired reviews. Note that all websi</w:t>
      </w:r>
      <w:r>
        <w:rPr>
          <w:rFonts w:ascii="Times New Roman" w:eastAsia="Times New Roman" w:hAnsi="Times New Roman" w:cs="Times New Roman"/>
        </w:rPr>
        <w:t>tes will have access to the navigational bar, thus being able to return to the main page or go to any console type/device pages, but for simplicity their relationships are not shown here.</w:t>
      </w:r>
    </w:p>
    <w:p w:rsidR="00CE59FE" w:rsidRDefault="00CE59FE">
      <w:pPr>
        <w:spacing w:after="240" w:line="240" w:lineRule="auto"/>
        <w:rPr>
          <w:rFonts w:ascii="Times New Roman" w:eastAsia="Times New Roman" w:hAnsi="Times New Roman" w:cs="Times New Roman"/>
          <w:sz w:val="24"/>
          <w:szCs w:val="24"/>
        </w:rPr>
      </w:pPr>
    </w:p>
    <w:p w:rsidR="00B67C9F" w:rsidRDefault="00B67C9F">
      <w:pPr>
        <w:spacing w:line="240" w:lineRule="auto"/>
        <w:ind w:firstLine="720"/>
        <w:rPr>
          <w:rFonts w:ascii="Times New Roman" w:eastAsia="Times New Roman" w:hAnsi="Times New Roman" w:cs="Times New Roman"/>
          <w:b/>
          <w:sz w:val="24"/>
          <w:szCs w:val="24"/>
        </w:rPr>
      </w:pPr>
    </w:p>
    <w:p w:rsidR="00B67C9F" w:rsidRDefault="00B67C9F">
      <w:pPr>
        <w:spacing w:line="240" w:lineRule="auto"/>
        <w:ind w:firstLine="720"/>
        <w:rPr>
          <w:rFonts w:ascii="Times New Roman" w:eastAsia="Times New Roman" w:hAnsi="Times New Roman" w:cs="Times New Roman"/>
          <w:b/>
          <w:sz w:val="24"/>
          <w:szCs w:val="24"/>
        </w:rPr>
      </w:pP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1.3 Design Decisions</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The system employs categorization by console types, because console types are clear and distinct, where as categorization by genre will have too many genres and becomes difficult to manage, and other major game review websites such as IGN and Gamespot also</w:t>
      </w:r>
      <w:r>
        <w:rPr>
          <w:rFonts w:ascii="Times New Roman" w:eastAsia="Times New Roman" w:hAnsi="Times New Roman" w:cs="Times New Roman"/>
        </w:rPr>
        <w:t xml:space="preserve"> categorizes their reviews based on console types.</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system allows user to either navigate layer by layer through the navigational bar, or directly through the drop-down menus. This ensures newcomers will not be overwhelmed by the website structure, and</w:t>
      </w:r>
      <w:r>
        <w:rPr>
          <w:rFonts w:ascii="Times New Roman" w:eastAsia="Times New Roman" w:hAnsi="Times New Roman" w:cs="Times New Roman"/>
        </w:rPr>
        <w:t xml:space="preserve"> are guided by the clear navigation bar; while experienced users will be able to utilize the drop-down menu for a quicker access.</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logs into their account at any page, they are then returned to their previous page where they left off, this will c</w:t>
      </w:r>
      <w:r>
        <w:rPr>
          <w:rFonts w:ascii="Times New Roman" w:eastAsia="Times New Roman" w:hAnsi="Times New Roman" w:cs="Times New Roman"/>
        </w:rPr>
        <w:t>reate a smoother user experience.</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2.Page Layout</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Great Reviews 8™ websites will all contain the same header bar, with the website logo to the left, and the login, sign up, and search bars to the right. The navigation bar is then displayed below the head</w:t>
      </w:r>
      <w:r>
        <w:rPr>
          <w:rFonts w:ascii="Times New Roman" w:eastAsia="Times New Roman" w:hAnsi="Times New Roman" w:cs="Times New Roman"/>
        </w:rPr>
        <w:t>er bar; main contents for the page is displayed below navigation bar, and the layout for main content differs for each page, followed by a common footer, which contains the copyright claim and social media links.</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2.1 Wireframes</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CE59FE" w:rsidRDefault="0024664A">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2.1.1 Home Page</w:t>
      </w:r>
      <w:r>
        <w:rPr>
          <w:noProof/>
        </w:rPr>
        <w:drawing>
          <wp:anchor distT="0" distB="0" distL="114300" distR="114300" simplePos="0" relativeHeight="251658240" behindDoc="0" locked="0" layoutInCell="0" hidden="0" allowOverlap="1">
            <wp:simplePos x="0" y="0"/>
            <wp:positionH relativeFrom="margin">
              <wp:posOffset>-183001</wp:posOffset>
            </wp:positionH>
            <wp:positionV relativeFrom="paragraph">
              <wp:posOffset>243675</wp:posOffset>
            </wp:positionV>
            <wp:extent cx="5943600" cy="4110038"/>
            <wp:effectExtent l="0" t="0" r="0" b="0"/>
            <wp:wrapTopAndBottom distT="0" distB="0"/>
            <wp:docPr id="11" name="image47.png" descr="https://lh4.googleusercontent.com/wvSJf37U527VMZ6Ma8r8PAo67FpBmiIQOepNYbAajVGHoo1MlTW9Hanq6HZT0sfIywJP5b3S9zvydb7496gnDtIBRv2pIrickzYXl7ZE5SsethuGfZgI1fPzl9fi4ZWW3AEYssB1"/>
            <wp:cNvGraphicFramePr/>
            <a:graphic xmlns:a="http://schemas.openxmlformats.org/drawingml/2006/main">
              <a:graphicData uri="http://schemas.openxmlformats.org/drawingml/2006/picture">
                <pic:pic xmlns:pic="http://schemas.openxmlformats.org/drawingml/2006/picture">
                  <pic:nvPicPr>
                    <pic:cNvPr id="0" name="image47.png" descr="https://lh4.googleusercontent.com/wvSJf37U527VMZ6Ma8r8PAo67FpBmiIQOepNYbAajVGHoo1MlTW9Hanq6HZT0sfIywJP5b3S9zvydb7496gnDtIBRv2pIrickzYXl7ZE5SsethuGfZgI1fPzl9fi4ZWW3AEYssB1"/>
                    <pic:cNvPicPr preferRelativeResize="0"/>
                  </pic:nvPicPr>
                  <pic:blipFill>
                    <a:blip r:embed="rId49"/>
                    <a:srcRect b="10700"/>
                    <a:stretch>
                      <a:fillRect/>
                    </a:stretch>
                  </pic:blipFill>
                  <pic:spPr>
                    <a:xfrm>
                      <a:off x="0" y="0"/>
                      <a:ext cx="5943600" cy="4110038"/>
                    </a:xfrm>
                    <a:prstGeom prst="rect">
                      <a:avLst/>
                    </a:prstGeom>
                    <a:ln/>
                  </pic:spPr>
                </pic:pic>
              </a:graphicData>
            </a:graphic>
          </wp:anchor>
        </w:drawing>
      </w:r>
    </w:p>
    <w:p w:rsidR="00CE59FE" w:rsidRDefault="0024664A">
      <w:p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ab/>
      </w:r>
      <w:r>
        <w:rPr>
          <w:rFonts w:ascii="Times New Roman" w:eastAsia="Times New Roman" w:hAnsi="Times New Roman" w:cs="Times New Roman"/>
          <w:b/>
        </w:rPr>
        <w:tab/>
      </w:r>
    </w:p>
    <w:p w:rsidR="00CE59FE" w:rsidRDefault="0024664A">
      <w:pPr>
        <w:spacing w:line="240" w:lineRule="auto"/>
        <w:ind w:firstLine="720"/>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The main page consists of a large banner for the most popular article, followed by a column of newest reviews, beside a list of upcoming games.</w:t>
      </w:r>
    </w:p>
    <w:p w:rsidR="00CE59FE" w:rsidRDefault="00CE59FE">
      <w:pPr>
        <w:spacing w:line="240" w:lineRule="auto"/>
        <w:ind w:firstLine="720"/>
        <w:rPr>
          <w:rFonts w:ascii="Times New Roman" w:eastAsia="Times New Roman" w:hAnsi="Times New Roman" w:cs="Times New Roman"/>
        </w:rPr>
      </w:pP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 xml:space="preserve">The bottom of the main page contains the footer with the legal declarations of the website, and </w:t>
      </w:r>
      <w:r>
        <w:rPr>
          <w:rFonts w:ascii="Times New Roman" w:eastAsia="Times New Roman" w:hAnsi="Times New Roman" w:cs="Times New Roman"/>
        </w:rPr>
        <w:t>the social media links to the right.</w:t>
      </w:r>
      <w:r>
        <w:rPr>
          <w:rFonts w:ascii="Times New Roman" w:eastAsia="Times New Roman" w:hAnsi="Times New Roman" w:cs="Times New Roman"/>
          <w:sz w:val="24"/>
          <w:szCs w:val="24"/>
        </w:rPr>
        <w:br/>
      </w:r>
      <w:r>
        <w:rPr>
          <w:noProof/>
        </w:rPr>
        <w:drawing>
          <wp:anchor distT="0" distB="0" distL="114300" distR="114300" simplePos="0" relativeHeight="251659264" behindDoc="0" locked="0" layoutInCell="0" hidden="0" allowOverlap="1">
            <wp:simplePos x="0" y="0"/>
            <wp:positionH relativeFrom="margin">
              <wp:posOffset>0</wp:posOffset>
            </wp:positionH>
            <wp:positionV relativeFrom="paragraph">
              <wp:posOffset>0</wp:posOffset>
            </wp:positionV>
            <wp:extent cx="5943600" cy="4067175"/>
            <wp:effectExtent l="0" t="0" r="0" b="0"/>
            <wp:wrapSquare wrapText="bothSides" distT="0" distB="0" distL="114300" distR="114300"/>
            <wp:docPr id="1" name="image09.png" descr="https://lh5.googleusercontent.com/RYeIfoWLrmufsusMXKuflVcxnKUuBD7k-EYgcbubC-nChzuy2yNBlODTsxNTjLrzOuKddnkg86vK5IbcDp5p_Jo79nrcxQihmFt4mfgLIhOO4YXMi6b3Y5VoWJnNl2rax2u-pRQ1"/>
            <wp:cNvGraphicFramePr/>
            <a:graphic xmlns:a="http://schemas.openxmlformats.org/drawingml/2006/main">
              <a:graphicData uri="http://schemas.openxmlformats.org/drawingml/2006/picture">
                <pic:pic xmlns:pic="http://schemas.openxmlformats.org/drawingml/2006/picture">
                  <pic:nvPicPr>
                    <pic:cNvPr id="0" name="image09.png" descr="https://lh5.googleusercontent.com/RYeIfoWLrmufsusMXKuflVcxnKUuBD7k-EYgcbubC-nChzuy2yNBlODTsxNTjLrzOuKddnkg86vK5IbcDp5p_Jo79nrcxQihmFt4mfgLIhOO4YXMi6b3Y5VoWJnNl2rax2u-pRQ1"/>
                    <pic:cNvPicPr preferRelativeResize="0"/>
                  </pic:nvPicPr>
                  <pic:blipFill>
                    <a:blip r:embed="rId50"/>
                    <a:srcRect b="11629"/>
                    <a:stretch>
                      <a:fillRect/>
                    </a:stretch>
                  </pic:blipFill>
                  <pic:spPr>
                    <a:xfrm>
                      <a:off x="0" y="0"/>
                      <a:ext cx="5943600" cy="4067175"/>
                    </a:xfrm>
                    <a:prstGeom prst="rect">
                      <a:avLst/>
                    </a:prstGeom>
                    <a:ln/>
                  </pic:spPr>
                </pic:pic>
              </a:graphicData>
            </a:graphic>
          </wp:anchor>
        </w:drawing>
      </w: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rsidP="00E42528">
      <w:pPr>
        <w:spacing w:line="240" w:lineRule="auto"/>
        <w:rPr>
          <w:rFonts w:ascii="Times New Roman" w:eastAsia="Times New Roman" w:hAnsi="Times New Roman" w:cs="Times New Roman"/>
          <w:b/>
        </w:rPr>
      </w:pPr>
    </w:p>
    <w:p w:rsidR="00CE59FE" w:rsidRDefault="0024664A">
      <w:pPr>
        <w:spacing w:line="240" w:lineRule="auto"/>
        <w:ind w:left="720" w:firstLine="720"/>
        <w:rPr>
          <w:rFonts w:ascii="Times New Roman" w:eastAsia="Times New Roman" w:hAnsi="Times New Roman" w:cs="Times New Roman"/>
          <w:b/>
        </w:rPr>
      </w:pPr>
      <w:r>
        <w:rPr>
          <w:rFonts w:ascii="Times New Roman" w:eastAsia="Times New Roman" w:hAnsi="Times New Roman" w:cs="Times New Roman"/>
          <w:b/>
        </w:rPr>
        <w:lastRenderedPageBreak/>
        <w:t>2.1.2 Console Type page</w:t>
      </w:r>
    </w:p>
    <w:p w:rsidR="00CE59FE" w:rsidRDefault="00CE59FE">
      <w:pPr>
        <w:spacing w:line="240" w:lineRule="auto"/>
        <w:ind w:left="720" w:firstLine="720"/>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noProof/>
        </w:rPr>
        <w:drawing>
          <wp:inline distT="0" distB="0" distL="0" distR="0">
            <wp:extent cx="5951197" cy="5106042"/>
            <wp:effectExtent l="0" t="0" r="0" b="0"/>
            <wp:docPr id="2" name="image10.png" descr="https://lh3.googleusercontent.com/ty1jTUUDdjelLt1Fg42ucOKeBOMgCrs0hYcfxJjTJbVgLmmiEZJnJsOuxVaEMczHN9ZfQoxjHYC47_qow3wsPuk0rXabQnAjeNdf_k9GFFAlsqu8E19SLFDFTVuEbGLP038AjFZi"/>
            <wp:cNvGraphicFramePr/>
            <a:graphic xmlns:a="http://schemas.openxmlformats.org/drawingml/2006/main">
              <a:graphicData uri="http://schemas.openxmlformats.org/drawingml/2006/picture">
                <pic:pic xmlns:pic="http://schemas.openxmlformats.org/drawingml/2006/picture">
                  <pic:nvPicPr>
                    <pic:cNvPr id="0" name="image10.png" descr="https://lh3.googleusercontent.com/ty1jTUUDdjelLt1Fg42ucOKeBOMgCrs0hYcfxJjTJbVgLmmiEZJnJsOuxVaEMczHN9ZfQoxjHYC47_qow3wsPuk0rXabQnAjeNdf_k9GFFAlsqu8E19SLFDFTVuEbGLP038AjFZi"/>
                    <pic:cNvPicPr preferRelativeResize="0"/>
                  </pic:nvPicPr>
                  <pic:blipFill>
                    <a:blip r:embed="rId51"/>
                    <a:srcRect b="29272"/>
                    <a:stretch>
                      <a:fillRect/>
                    </a:stretch>
                  </pic:blipFill>
                  <pic:spPr>
                    <a:xfrm>
                      <a:off x="0" y="0"/>
                      <a:ext cx="5951197" cy="5106042"/>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Console type page mainly consists of the different devices in that console type, each device type is illustrated by large images.</w:t>
      </w:r>
      <w:ins w:id="1" w:author="Ben Zhang" w:date="2017-02-15T10:09:00Z">
        <w:r>
          <w:rPr>
            <w:rFonts w:ascii="Times New Roman" w:eastAsia="Times New Roman" w:hAnsi="Times New Roman" w:cs="Times New Roman"/>
          </w:rPr>
          <w:t xml:space="preserve"> Also, the console system’s specifications will be listed in a table down below. </w:t>
        </w:r>
      </w:ins>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lastRenderedPageBreak/>
        <w:t>2.1.3 Device page</w:t>
      </w:r>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noProof/>
        </w:rPr>
        <w:drawing>
          <wp:inline distT="0" distB="0" distL="0" distR="0">
            <wp:extent cx="5858543" cy="5045155"/>
            <wp:effectExtent l="0" t="0" r="0" b="0"/>
            <wp:docPr id="3" name="image12.png" descr="https://lh5.googleusercontent.com/RgtQYRtrfhn6JIYluQ8b3ohziyGDRePNFozaZkEG1yqnhkamjOrVuklD6RK_4zdyN4sVKxnJf9Z-Ctjrnj1eLRZkFFKHP9v3EOQjG6kcpJWb7WDx9aSSzWsgazMJtKzemh4kw9HQ"/>
            <wp:cNvGraphicFramePr/>
            <a:graphic xmlns:a="http://schemas.openxmlformats.org/drawingml/2006/main">
              <a:graphicData uri="http://schemas.openxmlformats.org/drawingml/2006/picture">
                <pic:pic xmlns:pic="http://schemas.openxmlformats.org/drawingml/2006/picture">
                  <pic:nvPicPr>
                    <pic:cNvPr id="0" name="image12.png" descr="https://lh5.googleusercontent.com/RgtQYRtrfhn6JIYluQ8b3ohziyGDRePNFozaZkEG1yqnhkamjOrVuklD6RK_4zdyN4sVKxnJf9Z-Ctjrnj1eLRZkFFKHP9v3EOQjG6kcpJWb7WDx9aSSzWsgazMJtKzemh4kw9HQ"/>
                    <pic:cNvPicPr preferRelativeResize="0"/>
                  </pic:nvPicPr>
                  <pic:blipFill>
                    <a:blip r:embed="rId52"/>
                    <a:srcRect b="30771"/>
                    <a:stretch>
                      <a:fillRect/>
                    </a:stretch>
                  </pic:blipFill>
                  <pic:spPr>
                    <a:xfrm>
                      <a:off x="0" y="0"/>
                      <a:ext cx="5858543" cy="5045155"/>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CE59FE" w:rsidRDefault="0024664A">
      <w:pPr>
        <w:spacing w:line="240" w:lineRule="auto"/>
        <w:rPr>
          <w:del w:id="2" w:author="Ben Zhang" w:date="2017-02-15T10:16:00Z"/>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device page consists of the device type</w:t>
      </w:r>
      <w:ins w:id="3" w:author="Ben Zhang" w:date="2017-02-15T10:19:00Z">
        <w:r>
          <w:rPr>
            <w:rFonts w:ascii="Times New Roman" w:eastAsia="Times New Roman" w:hAnsi="Times New Roman" w:cs="Times New Roman"/>
          </w:rPr>
          <w:t xml:space="preserve"> and the newest review up top,</w:t>
        </w:r>
      </w:ins>
      <w:del w:id="4" w:author="Ben Zhang" w:date="2017-02-15T10:19:00Z">
        <w:r>
          <w:rPr>
            <w:rFonts w:ascii="Times New Roman" w:eastAsia="Times New Roman" w:hAnsi="Times New Roman" w:cs="Times New Roman"/>
          </w:rPr>
          <w:delText xml:space="preserve"> and name on top</w:delText>
        </w:r>
      </w:del>
      <w:r>
        <w:rPr>
          <w:rFonts w:ascii="Times New Roman" w:eastAsia="Times New Roman" w:hAnsi="Times New Roman" w:cs="Times New Roman"/>
        </w:rPr>
        <w:t>, followed by the lists of reviews for that device. Each review is accompanied by an image to complement the visuals, followed by the article title, a short description of the review, and the time of the post.</w:t>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CE59FE" w:rsidRDefault="0024664A">
      <w:pPr>
        <w:spacing w:after="240" w:line="240" w:lineRule="auto"/>
        <w:ind w:left="720" w:firstLine="720"/>
        <w:rPr>
          <w:rFonts w:ascii="Times New Roman" w:eastAsia="Times New Roman" w:hAnsi="Times New Roman" w:cs="Times New Roman"/>
          <w:b/>
        </w:rPr>
      </w:pPr>
      <w:r>
        <w:rPr>
          <w:rFonts w:ascii="Times New Roman" w:eastAsia="Times New Roman" w:hAnsi="Times New Roman" w:cs="Times New Roman"/>
          <w:b/>
        </w:rPr>
        <w:lastRenderedPageBreak/>
        <w:t>2.1.4 Review page</w:t>
      </w:r>
    </w:p>
    <w:p w:rsidR="00CE59FE" w:rsidRDefault="0024664A">
      <w:pPr>
        <w:spacing w:after="240" w:line="240" w:lineRule="auto"/>
        <w:rPr>
          <w:rFonts w:ascii="Times New Roman" w:eastAsia="Times New Roman" w:hAnsi="Times New Roman" w:cs="Times New Roman"/>
          <w:b/>
        </w:rPr>
      </w:pPr>
      <w:r>
        <w:rPr>
          <w:noProof/>
        </w:rPr>
        <w:drawing>
          <wp:inline distT="0" distB="0" distL="0" distR="0">
            <wp:extent cx="5935980" cy="4587240"/>
            <wp:effectExtent l="0" t="0" r="0" b="0"/>
            <wp:docPr id="4" name="image13.png" descr="C:\Users\benzh\Downloads\Review - Home.png"/>
            <wp:cNvGraphicFramePr/>
            <a:graphic xmlns:a="http://schemas.openxmlformats.org/drawingml/2006/main">
              <a:graphicData uri="http://schemas.openxmlformats.org/drawingml/2006/picture">
                <pic:pic xmlns:pic="http://schemas.openxmlformats.org/drawingml/2006/picture">
                  <pic:nvPicPr>
                    <pic:cNvPr id="0" name="image13.png" descr="C:\Users\benzh\Downloads\Review - Home.png"/>
                    <pic:cNvPicPr preferRelativeResize="0"/>
                  </pic:nvPicPr>
                  <pic:blipFill>
                    <a:blip r:embed="rId53"/>
                    <a:srcRect/>
                    <a:stretch>
                      <a:fillRect/>
                    </a:stretch>
                  </pic:blipFill>
                  <pic:spPr>
                    <a:xfrm>
                      <a:off x="0" y="0"/>
                      <a:ext cx="5935980" cy="4587240"/>
                    </a:xfrm>
                    <a:prstGeom prst="rect">
                      <a:avLst/>
                    </a:prstGeom>
                    <a:ln/>
                  </pic:spPr>
                </pic:pic>
              </a:graphicData>
            </a:graphic>
          </wp:inline>
        </w:drawing>
      </w:r>
    </w:p>
    <w:p w:rsidR="00CE59FE" w:rsidRDefault="0024664A">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CE59FE" w:rsidRDefault="0024664A">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The Review page contains the review article title, followed by the related information of the article, such as the published date, publisher, and the device it is on. To the right side is the game image, and the game title description. Below them is the up</w:t>
      </w:r>
      <w:r>
        <w:rPr>
          <w:rFonts w:ascii="Times New Roman" w:eastAsia="Times New Roman" w:hAnsi="Times New Roman" w:cs="Times New Roman"/>
        </w:rPr>
        <w:t xml:space="preserve">vote and downvote button, but called GR8(great) or H8(hate) in this case. </w:t>
      </w:r>
      <w:ins w:id="5" w:author="Ben Zhang" w:date="2017-02-15T10:12:00Z">
        <w:r>
          <w:rPr>
            <w:rFonts w:ascii="Times New Roman" w:eastAsia="Times New Roman" w:hAnsi="Times New Roman" w:cs="Times New Roman"/>
          </w:rPr>
          <w:t xml:space="preserve">At the bottom of the page users can reply to the article with a form. </w:t>
        </w:r>
      </w:ins>
      <w:r>
        <w:rPr>
          <w:rFonts w:ascii="Times New Roman" w:eastAsia="Times New Roman" w:hAnsi="Times New Roman" w:cs="Times New Roman"/>
        </w:rPr>
        <w:t>To the bottom right of the page users can go to the next article in terms of published date.</w:t>
      </w:r>
      <w:ins w:id="6" w:author="Ben Zhang" w:date="2017-02-15T10:11:00Z">
        <w:r>
          <w:rPr>
            <w:rFonts w:ascii="Times New Roman" w:eastAsia="Times New Roman" w:hAnsi="Times New Roman" w:cs="Times New Roman"/>
          </w:rPr>
          <w:t xml:space="preserve"> </w:t>
        </w:r>
      </w:ins>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pPr>
        <w:spacing w:line="240" w:lineRule="auto"/>
        <w:ind w:left="720" w:firstLine="720"/>
        <w:rPr>
          <w:rFonts w:ascii="Times New Roman" w:eastAsia="Times New Roman" w:hAnsi="Times New Roman" w:cs="Times New Roman"/>
          <w:b/>
        </w:rPr>
      </w:pPr>
    </w:p>
    <w:p w:rsidR="00CE59FE" w:rsidRDefault="00CE59FE" w:rsidP="00947FD2">
      <w:pPr>
        <w:spacing w:line="240" w:lineRule="auto"/>
        <w:rPr>
          <w:rFonts w:ascii="Times New Roman" w:eastAsia="Times New Roman" w:hAnsi="Times New Roman" w:cs="Times New Roman"/>
          <w:b/>
        </w:rPr>
      </w:pPr>
    </w:p>
    <w:p w:rsidR="00CE59FE" w:rsidRDefault="0024664A">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lastRenderedPageBreak/>
        <w:t>2.1.5 About page</w:t>
      </w:r>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noProof/>
        </w:rPr>
        <w:drawing>
          <wp:inline distT="0" distB="0" distL="0" distR="0">
            <wp:extent cx="6024783" cy="5361665"/>
            <wp:effectExtent l="0" t="0" r="0" b="0"/>
            <wp:docPr id="5" name="image14.png" descr="https://lh6.googleusercontent.com/f6wYePVBoVZ3SiwqBAGTnoBauN0HTonuVtF-n-vL740Cm5pNajtKyebAJVKcbARCwHWFBwFINr8pmS9Ol___1WW_JwJqyCtiiAlyWqrWAZafp8OpKkaH-hDbh0QngL9Z-Npg6nyE"/>
            <wp:cNvGraphicFramePr/>
            <a:graphic xmlns:a="http://schemas.openxmlformats.org/drawingml/2006/main">
              <a:graphicData uri="http://schemas.openxmlformats.org/drawingml/2006/picture">
                <pic:pic xmlns:pic="http://schemas.openxmlformats.org/drawingml/2006/picture">
                  <pic:nvPicPr>
                    <pic:cNvPr id="0" name="image14.png" descr="https://lh6.googleusercontent.com/f6wYePVBoVZ3SiwqBAGTnoBauN0HTonuVtF-n-vL740Cm5pNajtKyebAJVKcbARCwHWFBwFINr8pmS9Ol___1WW_JwJqyCtiiAlyWqrWAZafp8OpKkaH-hDbh0QngL9Z-Npg6nyE"/>
                    <pic:cNvPicPr preferRelativeResize="0"/>
                  </pic:nvPicPr>
                  <pic:blipFill>
                    <a:blip r:embed="rId54"/>
                    <a:srcRect r="12987"/>
                    <a:stretch>
                      <a:fillRect/>
                    </a:stretch>
                  </pic:blipFill>
                  <pic:spPr>
                    <a:xfrm>
                      <a:off x="0" y="0"/>
                      <a:ext cx="6024783" cy="536166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About page contains a description of what Great Reviews 8™ is about, followed by some definitions of the goals and beliefs of the website. To the right side is our contact information.</w:t>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lastRenderedPageBreak/>
        <w:t>2.1.6 Sign up page</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noProof/>
        </w:rPr>
        <w:drawing>
          <wp:inline distT="0" distB="0" distL="0" distR="0">
            <wp:extent cx="5871445" cy="5760953"/>
            <wp:effectExtent l="0" t="0" r="0" b="0"/>
            <wp:docPr id="6" name="image16.png" descr="https://lh5.googleusercontent.com/xmuin0lK-a3EuzTUN3ZcAv6IrKk5DhPngB5j38XgqcBkAxZ8KcFGyJh0butQt95LRh8Ucq66IG-yorPDbvFnI8guIOf4nf125JoriFDjwLQ7VWMQmpdf8Rdy_bqz-wvmMO2zLLQM"/>
            <wp:cNvGraphicFramePr/>
            <a:graphic xmlns:a="http://schemas.openxmlformats.org/drawingml/2006/main">
              <a:graphicData uri="http://schemas.openxmlformats.org/drawingml/2006/picture">
                <pic:pic xmlns:pic="http://schemas.openxmlformats.org/drawingml/2006/picture">
                  <pic:nvPicPr>
                    <pic:cNvPr id="0" name="image16.png" descr="https://lh5.googleusercontent.com/xmuin0lK-a3EuzTUN3ZcAv6IrKk5DhPngB5j38XgqcBkAxZ8KcFGyJh0butQt95LRh8Ucq66IG-yorPDbvFnI8guIOf4nf125JoriFDjwLQ7VWMQmpdf8Rdy_bqz-wvmMO2zLLQM"/>
                    <pic:cNvPicPr preferRelativeResize="0"/>
                  </pic:nvPicPr>
                  <pic:blipFill>
                    <a:blip r:embed="rId55"/>
                    <a:srcRect r="21079"/>
                    <a:stretch>
                      <a:fillRect/>
                    </a:stretch>
                  </pic:blipFill>
                  <pic:spPr>
                    <a:xfrm>
                      <a:off x="0" y="0"/>
                      <a:ext cx="5871445" cy="5760953"/>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The Sign-up page consists of the fields of information users need to provide to register for an account, the fields include: username, e-mail, password, gender, and date of birth.</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users also need to click on Agree to Terms and Conditions to be able</w:t>
      </w:r>
      <w:r>
        <w:rPr>
          <w:rFonts w:ascii="Times New Roman" w:eastAsia="Times New Roman" w:hAnsi="Times New Roman" w:cs="Times New Roman"/>
        </w:rPr>
        <w:t xml:space="preserve"> to create the account successfully.</w:t>
      </w:r>
    </w:p>
    <w:p w:rsidR="00CE59FE" w:rsidRDefault="0024664A">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2.2 Proposed color scheme</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The main page background will be dark grey (#444444) as it will allow the content of the page to stand out. with the navigation </w:t>
      </w:r>
      <w:del w:id="7" w:author="Ben Zhang" w:date="2017-02-15T10:25:00Z">
        <w:r>
          <w:rPr>
            <w:rFonts w:ascii="Times New Roman" w:eastAsia="Times New Roman" w:hAnsi="Times New Roman" w:cs="Times New Roman"/>
          </w:rPr>
          <w:delText>bars</w:delText>
        </w:r>
      </w:del>
      <w:ins w:id="8" w:author="Ben Zhang" w:date="2017-02-15T10:25:00Z">
        <w:r>
          <w:rPr>
            <w:rFonts w:ascii="Times New Roman" w:eastAsia="Times New Roman" w:hAnsi="Times New Roman" w:cs="Times New Roman"/>
          </w:rPr>
          <w:t xml:space="preserve"> buttons</w:t>
        </w:r>
      </w:ins>
      <w:r>
        <w:rPr>
          <w:rFonts w:ascii="Times New Roman" w:eastAsia="Times New Roman" w:hAnsi="Times New Roman" w:cs="Times New Roman"/>
        </w:rPr>
        <w:t xml:space="preserve"> be a slightly lighter grey color (#555555) t</w:t>
      </w:r>
      <w:r>
        <w:rPr>
          <w:rFonts w:ascii="Times New Roman" w:eastAsia="Times New Roman" w:hAnsi="Times New Roman" w:cs="Times New Roman"/>
        </w:rPr>
        <w:t>o create an illusion of depth to it; the margins separating the navigation bar</w:t>
      </w:r>
      <w:del w:id="9" w:author="Ben Zhang" w:date="2017-02-15T10:23:00Z">
        <w:r>
          <w:rPr>
            <w:rFonts w:ascii="Times New Roman" w:eastAsia="Times New Roman" w:hAnsi="Times New Roman" w:cs="Times New Roman"/>
          </w:rPr>
          <w:delText xml:space="preserve"> is a light grey. (#8e8e8e)</w:delText>
        </w:r>
      </w:del>
      <w:ins w:id="10" w:author="Ben Zhang" w:date="2017-02-15T10:23:00Z">
        <w:r>
          <w:rPr>
            <w:rFonts w:ascii="Times New Roman" w:eastAsia="Times New Roman" w:hAnsi="Times New Roman" w:cs="Times New Roman"/>
          </w:rPr>
          <w:t xml:space="preserve"> will be filled with a blue gradiant.</w:t>
        </w:r>
      </w:ins>
      <w:r>
        <w:rPr>
          <w:rFonts w:ascii="Times New Roman" w:eastAsia="Times New Roman" w:hAnsi="Times New Roman" w:cs="Times New Roman"/>
        </w:rPr>
        <w:t xml:space="preserve"> The text within the grey bars will be white, (#ffffff) giving it a contrast of 7.45:1. We plan to add some blue (#0066dd) to the boxes and the text within will be white text; the contrast between the two is 5.32:1. Even though we are only using black, whi</w:t>
      </w:r>
      <w:r>
        <w:rPr>
          <w:rFonts w:ascii="Times New Roman" w:eastAsia="Times New Roman" w:hAnsi="Times New Roman" w:cs="Times New Roman"/>
        </w:rPr>
        <w:t xml:space="preserve">te, blue and shades of grey, the simplistic color scheme will make the page content to stand out more as they have more color to them. </w:t>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We tried to stay within the W3C recommended color guidelines, and stayed within the recommended AAA standards for maj</w:t>
      </w:r>
      <w:r>
        <w:rPr>
          <w:rFonts w:ascii="Times New Roman" w:eastAsia="Times New Roman" w:hAnsi="Times New Roman" w:cs="Times New Roman"/>
        </w:rPr>
        <w:t>ority of the content, aside from some small texts. We decided to not follow AAA standards completely, as it hinders design space greatly; therefore, limiting our choices of color significantly. Below are the contrast ratios for the website colors:</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firstLine="720"/>
        <w:rPr>
          <w:rFonts w:ascii="Times New Roman" w:eastAsia="Times New Roman" w:hAnsi="Times New Roman" w:cs="Times New Roman"/>
          <w:sz w:val="24"/>
          <w:szCs w:val="24"/>
        </w:rPr>
      </w:pPr>
      <w:r>
        <w:rPr>
          <w:noProof/>
        </w:rPr>
        <w:drawing>
          <wp:inline distT="0" distB="0" distL="0" distR="0">
            <wp:extent cx="3345180" cy="2247900"/>
            <wp:effectExtent l="0" t="0" r="0" b="0"/>
            <wp:docPr id="7" name="image17.png" descr="Capture1.PNG"/>
            <wp:cNvGraphicFramePr/>
            <a:graphic xmlns:a="http://schemas.openxmlformats.org/drawingml/2006/main">
              <a:graphicData uri="http://schemas.openxmlformats.org/drawingml/2006/picture">
                <pic:pic xmlns:pic="http://schemas.openxmlformats.org/drawingml/2006/picture">
                  <pic:nvPicPr>
                    <pic:cNvPr id="0" name="image17.png" descr="Capture1.PNG"/>
                    <pic:cNvPicPr preferRelativeResize="0"/>
                  </pic:nvPicPr>
                  <pic:blipFill>
                    <a:blip r:embed="rId56"/>
                    <a:srcRect/>
                    <a:stretch>
                      <a:fillRect/>
                    </a:stretch>
                  </pic:blipFill>
                  <pic:spPr>
                    <a:xfrm>
                      <a:off x="0" y="0"/>
                      <a:ext cx="3345180" cy="224790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firstLine="720"/>
        <w:rPr>
          <w:rFonts w:ascii="Times New Roman" w:eastAsia="Times New Roman" w:hAnsi="Times New Roman" w:cs="Times New Roman"/>
          <w:sz w:val="24"/>
          <w:szCs w:val="24"/>
        </w:rPr>
      </w:pPr>
      <w:r>
        <w:rPr>
          <w:noProof/>
        </w:rPr>
        <w:drawing>
          <wp:inline distT="0" distB="0" distL="0" distR="0">
            <wp:extent cx="3352800" cy="2263140"/>
            <wp:effectExtent l="0" t="0" r="0" b="0"/>
            <wp:docPr id="8" name="image18.png" descr="Capture.PNG"/>
            <wp:cNvGraphicFramePr/>
            <a:graphic xmlns:a="http://schemas.openxmlformats.org/drawingml/2006/main">
              <a:graphicData uri="http://schemas.openxmlformats.org/drawingml/2006/picture">
                <pic:pic xmlns:pic="http://schemas.openxmlformats.org/drawingml/2006/picture">
                  <pic:nvPicPr>
                    <pic:cNvPr id="0" name="image18.png" descr="Capture.PNG"/>
                    <pic:cNvPicPr preferRelativeResize="0"/>
                  </pic:nvPicPr>
                  <pic:blipFill>
                    <a:blip r:embed="rId57"/>
                    <a:srcRect/>
                    <a:stretch>
                      <a:fillRect/>
                    </a:stretch>
                  </pic:blipFill>
                  <pic:spPr>
                    <a:xfrm>
                      <a:off x="0" y="0"/>
                      <a:ext cx="3352800" cy="2263140"/>
                    </a:xfrm>
                    <a:prstGeom prst="rect">
                      <a:avLst/>
                    </a:prstGeom>
                    <a:ln/>
                  </pic:spPr>
                </pic:pic>
              </a:graphicData>
            </a:graphic>
          </wp:inline>
        </w:drawing>
      </w: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CE59FE" w:rsidRPr="005163B4" w:rsidRDefault="005163B4" w:rsidP="005163B4">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CE59FE" w:rsidRDefault="0024664A">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lastRenderedPageBreak/>
        <w:t>2.2.1 Color scheme design</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noProof/>
        </w:rPr>
        <w:drawing>
          <wp:inline distT="0" distB="0" distL="0" distR="0">
            <wp:extent cx="5943600" cy="6697980"/>
            <wp:effectExtent l="0" t="0" r="0" b="0"/>
            <wp:docPr id="9" name="image42.png" descr="https://lh4.googleusercontent.com/L7LbXgXPbYWqdNwOM2c931KKBuZGWWvJRBZPTLhm4-338citQVHTyMch7gw-PKIzMIlNuVmvWYyAFja91WUEkdmg-sH_j93Fw7hAKpu2n7CGHvhiQkis-OmyfYiS91s9jjwG3viW"/>
            <wp:cNvGraphicFramePr/>
            <a:graphic xmlns:a="http://schemas.openxmlformats.org/drawingml/2006/main">
              <a:graphicData uri="http://schemas.openxmlformats.org/drawingml/2006/picture">
                <pic:pic xmlns:pic="http://schemas.openxmlformats.org/drawingml/2006/picture">
                  <pic:nvPicPr>
                    <pic:cNvPr id="0" name="image42.png" descr="https://lh4.googleusercontent.com/L7LbXgXPbYWqdNwOM2c931KKBuZGWWvJRBZPTLhm4-338citQVHTyMch7gw-PKIzMIlNuVmvWYyAFja91WUEkdmg-sH_j93Fw7hAKpu2n7CGHvhiQkis-OmyfYiS91s9jjwG3viW"/>
                    <pic:cNvPicPr preferRelativeResize="0"/>
                  </pic:nvPicPr>
                  <pic:blipFill>
                    <a:blip r:embed="rId58"/>
                    <a:srcRect/>
                    <a:stretch>
                      <a:fillRect/>
                    </a:stretch>
                  </pic:blipFill>
                  <pic:spPr>
                    <a:xfrm>
                      <a:off x="0" y="0"/>
                      <a:ext cx="5943600" cy="6697980"/>
                    </a:xfrm>
                    <a:prstGeom prst="rect">
                      <a:avLst/>
                    </a:prstGeom>
                    <a:ln/>
                  </pic:spPr>
                </pic:pic>
              </a:graphicData>
            </a:graphic>
          </wp:inline>
        </w:drawing>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Above is the prototype website layout design, </w:t>
      </w:r>
    </w:p>
    <w:p w:rsidR="00CE59FE" w:rsidRPr="004E6083" w:rsidRDefault="00CE59FE">
      <w:pPr>
        <w:spacing w:line="240" w:lineRule="auto"/>
        <w:rPr>
          <w:rFonts w:ascii="Times New Roman" w:eastAsia="Times New Roman" w:hAnsi="Times New Roman" w:cs="Times New Roman"/>
          <w:sz w:val="24"/>
          <w:szCs w:val="24"/>
        </w:rPr>
      </w:pPr>
    </w:p>
    <w:p w:rsidR="00CE59FE" w:rsidRDefault="0024664A">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2.3 Print layout</w:t>
      </w:r>
    </w:p>
    <w:p w:rsidR="00CE59FE" w:rsidRDefault="00CE59FE">
      <w:pPr>
        <w:spacing w:line="240" w:lineRule="auto"/>
        <w:ind w:firstLine="720"/>
        <w:rPr>
          <w:rFonts w:ascii="Times New Roman" w:eastAsia="Times New Roman" w:hAnsi="Times New Roman" w:cs="Times New Roman"/>
          <w:b/>
          <w:sz w:val="24"/>
          <w:szCs w:val="24"/>
        </w:rPr>
      </w:pPr>
    </w:p>
    <w:p w:rsidR="00CE59FE" w:rsidRDefault="0024664A">
      <w:pPr>
        <w:spacing w:line="240" w:lineRule="auto"/>
        <w:ind w:firstLine="720"/>
        <w:rPr>
          <w:rFonts w:ascii="Times New Roman" w:eastAsia="Times New Roman" w:hAnsi="Times New Roman" w:cs="Times New Roman"/>
          <w:b/>
          <w:sz w:val="24"/>
          <w:szCs w:val="24"/>
        </w:rPr>
      </w:pPr>
      <w:r>
        <w:rPr>
          <w:noProof/>
        </w:rPr>
        <w:drawing>
          <wp:inline distT="0" distB="0" distL="0" distR="0">
            <wp:extent cx="5471634" cy="7033870"/>
            <wp:effectExtent l="0" t="0" r="0" b="0"/>
            <wp:docPr id="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5471634" cy="7033870"/>
                    </a:xfrm>
                    <a:prstGeom prst="rect">
                      <a:avLst/>
                    </a:prstGeom>
                    <a:ln/>
                  </pic:spPr>
                </pic:pic>
              </a:graphicData>
            </a:graphic>
          </wp:inline>
        </w:drawing>
      </w:r>
    </w:p>
    <w:p w:rsidR="00CE59FE" w:rsidRDefault="00CE59FE">
      <w:pPr>
        <w:spacing w:line="240" w:lineRule="auto"/>
        <w:ind w:firstLine="720"/>
        <w:rPr>
          <w:rFonts w:ascii="Times New Roman" w:eastAsia="Times New Roman" w:hAnsi="Times New Roman" w:cs="Times New Roman"/>
        </w:rPr>
      </w:pPr>
    </w:p>
    <w:p w:rsidR="00CE59FE" w:rsidRDefault="0024664A">
      <w:pPr>
        <w:spacing w:line="240" w:lineRule="auto"/>
        <w:ind w:firstLine="720"/>
        <w:rPr>
          <w:rFonts w:ascii="Times New Roman" w:eastAsia="Times New Roman" w:hAnsi="Times New Roman" w:cs="Times New Roman"/>
        </w:rPr>
      </w:pPr>
      <w:r>
        <w:rPr>
          <w:rFonts w:ascii="Times New Roman" w:eastAsia="Times New Roman" w:hAnsi="Times New Roman" w:cs="Times New Roman"/>
        </w:rPr>
        <w:lastRenderedPageBreak/>
        <w:t>For our print layout, we removed all the image elements, including the banner, navigation bar, and the game image. The website url is printed to the top right for users to access, and the copyright claim is printed in the bottom left.</w:t>
      </w:r>
    </w:p>
    <w:p w:rsidR="00CE59FE" w:rsidRDefault="00CE59FE">
      <w:pPr>
        <w:spacing w:line="240" w:lineRule="auto"/>
        <w:rPr>
          <w:rFonts w:ascii="Times New Roman" w:eastAsia="Times New Roman" w:hAnsi="Times New Roman" w:cs="Times New Roman"/>
          <w:b/>
          <w:sz w:val="24"/>
          <w:szCs w:val="24"/>
        </w:rPr>
      </w:pPr>
    </w:p>
    <w:p w:rsidR="00CE59FE" w:rsidRDefault="0024664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2.3 Page design reas</w:t>
      </w:r>
      <w:r>
        <w:rPr>
          <w:rFonts w:ascii="Times New Roman" w:eastAsia="Times New Roman" w:hAnsi="Times New Roman" w:cs="Times New Roman"/>
          <w:b/>
          <w:sz w:val="24"/>
          <w:szCs w:val="24"/>
        </w:rPr>
        <w:t>oning</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rPr>
        <w:t>Our page layout will be fluid, elements will adjust its size according to the browser, because fixed-width elements may not scale well into higher resolution monitors, and we want our website to have universality. The main page is designed in a hea</w:t>
      </w:r>
      <w:r>
        <w:rPr>
          <w:rFonts w:ascii="Times New Roman" w:eastAsia="Times New Roman" w:hAnsi="Times New Roman" w:cs="Times New Roman"/>
        </w:rPr>
        <w:t>der followed by two columns layout, which allows a convenient location to put a list of upcoming games for users to access, although other pages may take a more simplistic approach.</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 xml:space="preserve">We wanted our website to cater to young gamers, therefore we went for a </w:t>
      </w:r>
      <w:r>
        <w:rPr>
          <w:rFonts w:ascii="Times New Roman" w:eastAsia="Times New Roman" w:hAnsi="Times New Roman" w:cs="Times New Roman"/>
        </w:rPr>
        <w:t>modern dark background, accompanied by white text, to give the page a clean and slick look. The main page contains a large banner for the hottest review, because it will attract the attention of new comers, and invite them further for exploration. The logi</w:t>
      </w:r>
      <w:r>
        <w:rPr>
          <w:rFonts w:ascii="Times New Roman" w:eastAsia="Times New Roman" w:hAnsi="Times New Roman" w:cs="Times New Roman"/>
        </w:rPr>
        <w:t>n, sign up, and search bars are placed top right, where they will not obstruct the users view, and the design follows the convention of most websites, so experienced users can them quickly.</w:t>
      </w:r>
    </w:p>
    <w:p w:rsidR="00CE59FE" w:rsidRDefault="00CE59FE">
      <w:pPr>
        <w:spacing w:after="240"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3. Revised changes</w:t>
      </w:r>
    </w:p>
    <w:p w:rsidR="00CE59FE" w:rsidRDefault="00CE59FE">
      <w:pPr>
        <w:spacing w:line="240" w:lineRule="auto"/>
        <w:rPr>
          <w:rFonts w:ascii="Times New Roman" w:eastAsia="Times New Roman" w:hAnsi="Times New Roman" w:cs="Times New Roman"/>
          <w:sz w:val="24"/>
          <w:szCs w:val="24"/>
        </w:rPr>
      </w:pPr>
    </w:p>
    <w:p w:rsidR="00CE59FE" w:rsidRDefault="0024664A">
      <w:pPr>
        <w:spacing w:line="240" w:lineRule="auto"/>
        <w:rPr>
          <w:rFonts w:ascii="Times New Roman" w:eastAsia="Times New Roman" w:hAnsi="Times New Roman" w:cs="Times New Roman"/>
          <w:sz w:val="24"/>
          <w:szCs w:val="24"/>
        </w:rPr>
      </w:pPr>
      <w:bookmarkStart w:id="11" w:name="_gjdgxs" w:colFirst="0" w:colLast="0"/>
      <w:bookmarkEnd w:id="11"/>
      <w:r>
        <w:rPr>
          <w:rFonts w:ascii="Times New Roman" w:eastAsia="Times New Roman" w:hAnsi="Times New Roman" w:cs="Times New Roman"/>
        </w:rPr>
        <w:tab/>
        <w:t>For our milestone 1, from the feedback profe</w:t>
      </w:r>
      <w:r>
        <w:rPr>
          <w:rFonts w:ascii="Times New Roman" w:eastAsia="Times New Roman" w:hAnsi="Times New Roman" w:cs="Times New Roman"/>
        </w:rPr>
        <w:t xml:space="preserve">ssor Yu gave us, we have decided to scrap the idea of a built-in forum and the user’s ability to </w:t>
      </w:r>
      <w:del w:id="12" w:author="Ben Zhang" w:date="2017-02-16T15:01:00Z">
        <w:r>
          <w:rPr>
            <w:rFonts w:ascii="Times New Roman" w:eastAsia="Times New Roman" w:hAnsi="Times New Roman" w:cs="Times New Roman"/>
          </w:rPr>
          <w:delText>create/delete/</w:delText>
        </w:r>
      </w:del>
      <w:r>
        <w:rPr>
          <w:rFonts w:ascii="Times New Roman" w:eastAsia="Times New Roman" w:hAnsi="Times New Roman" w:cs="Times New Roman"/>
        </w:rPr>
        <w:t xml:space="preserve">comment. </w:t>
      </w:r>
      <w:del w:id="13" w:author="Ben Zhang" w:date="2017-02-16T15:01:00Z">
        <w:r>
          <w:rPr>
            <w:rFonts w:ascii="Times New Roman" w:eastAsia="Times New Roman" w:hAnsi="Times New Roman" w:cs="Times New Roman"/>
          </w:rPr>
          <w:delText xml:space="preserve">Instead, we </w:delText>
        </w:r>
      </w:del>
      <w:ins w:id="14" w:author="Ben Zhang" w:date="2017-02-16T15:01:00Z">
        <w:r>
          <w:rPr>
            <w:rFonts w:ascii="Times New Roman" w:eastAsia="Times New Roman" w:hAnsi="Times New Roman" w:cs="Times New Roman"/>
          </w:rPr>
          <w:t xml:space="preserve">We also </w:t>
        </w:r>
      </w:ins>
      <w:r>
        <w:rPr>
          <w:rFonts w:ascii="Times New Roman" w:eastAsia="Times New Roman" w:hAnsi="Times New Roman" w:cs="Times New Roman"/>
        </w:rPr>
        <w:t>gave the users the ability to upvote or downvote reviews, because we want to complete the core functions of the website first before expanding, and complex interactions between database and PHP may be beyond the scope of this course. However, we will imple</w:t>
      </w:r>
      <w:r>
        <w:rPr>
          <w:rFonts w:ascii="Times New Roman" w:eastAsia="Times New Roman" w:hAnsi="Times New Roman" w:cs="Times New Roman"/>
        </w:rPr>
        <w:t>ment those functions if time permits. Also, we changed our web system name to Great Reviews 8 for a smoother slogan - We rate games from 0 to GR8!</w:t>
      </w:r>
    </w:p>
    <w:p w:rsidR="00CE59FE" w:rsidRDefault="00CE59FE">
      <w:pPr>
        <w:spacing w:line="240" w:lineRule="auto"/>
        <w:rPr>
          <w:rFonts w:ascii="Times New Roman" w:eastAsia="Times New Roman" w:hAnsi="Times New Roman" w:cs="Times New Roman"/>
          <w:sz w:val="24"/>
          <w:szCs w:val="24"/>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CE59FE" w:rsidRDefault="00CE59FE">
      <w:pPr>
        <w:spacing w:line="240" w:lineRule="auto"/>
        <w:rPr>
          <w:rFonts w:ascii="Times New Roman" w:eastAsia="Times New Roman" w:hAnsi="Times New Roman" w:cs="Times New Roman"/>
          <w:b/>
          <w:sz w:val="28"/>
          <w:szCs w:val="28"/>
        </w:rPr>
      </w:pPr>
    </w:p>
    <w:p w:rsidR="005061BF" w:rsidRDefault="005061BF">
      <w:pPr>
        <w:spacing w:line="240" w:lineRule="auto"/>
        <w:rPr>
          <w:rFonts w:ascii="Times New Roman" w:eastAsia="Times New Roman" w:hAnsi="Times New Roman" w:cs="Times New Roman"/>
          <w:b/>
          <w:sz w:val="28"/>
          <w:szCs w:val="28"/>
        </w:rPr>
      </w:pPr>
    </w:p>
    <w:p w:rsidR="00CE59FE" w:rsidRDefault="0024664A">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Appendix</w:t>
      </w:r>
    </w:p>
    <w:p w:rsidR="00CE59FE" w:rsidRDefault="00CE59FE">
      <w:pPr>
        <w:rPr>
          <w:rFonts w:ascii="Times New Roman" w:eastAsia="Times New Roman" w:hAnsi="Times New Roman" w:cs="Times New Roman"/>
          <w:b/>
          <w:sz w:val="18"/>
          <w:szCs w:val="18"/>
        </w:rPr>
      </w:pPr>
    </w:p>
    <w:p w:rsidR="00CE59FE" w:rsidRDefault="0024664A">
      <w:r>
        <w:rPr>
          <w:rFonts w:ascii="Times New Roman" w:eastAsia="Times New Roman" w:hAnsi="Times New Roman" w:cs="Times New Roman"/>
          <w:b/>
          <w:sz w:val="18"/>
          <w:szCs w:val="18"/>
        </w:rPr>
        <w:t>Team leader:</w:t>
      </w:r>
    </w:p>
    <w:p w:rsidR="00CE59FE" w:rsidRDefault="0024664A">
      <w:r>
        <w:rPr>
          <w:rFonts w:ascii="Times New Roman" w:eastAsia="Times New Roman" w:hAnsi="Times New Roman" w:cs="Times New Roman"/>
          <w:sz w:val="18"/>
          <w:szCs w:val="18"/>
        </w:rPr>
        <w:t xml:space="preserve">Ben Zhang: </w:t>
      </w:r>
      <w:r>
        <w:rPr>
          <w:rFonts w:ascii="Times New Roman" w:eastAsia="Times New Roman" w:hAnsi="Times New Roman" w:cs="Times New Roman"/>
          <w:sz w:val="18"/>
          <w:szCs w:val="18"/>
        </w:rPr>
        <w:tab/>
        <w:t>A00976551</w:t>
      </w:r>
    </w:p>
    <w:p w:rsidR="00CE59FE" w:rsidRDefault="00CE59FE"/>
    <w:p w:rsidR="00CE59FE" w:rsidRDefault="0024664A">
      <w:r>
        <w:rPr>
          <w:rFonts w:ascii="Times New Roman" w:eastAsia="Times New Roman" w:hAnsi="Times New Roman" w:cs="Times New Roman"/>
          <w:b/>
          <w:sz w:val="18"/>
          <w:szCs w:val="18"/>
        </w:rPr>
        <w:t>Team members:</w:t>
      </w:r>
    </w:p>
    <w:p w:rsidR="00CE59FE" w:rsidRDefault="0024664A">
      <w:r>
        <w:rPr>
          <w:rFonts w:ascii="Times New Roman" w:eastAsia="Times New Roman" w:hAnsi="Times New Roman" w:cs="Times New Roman"/>
          <w:sz w:val="18"/>
          <w:szCs w:val="18"/>
        </w:rPr>
        <w:t>Andrew Main:        A00815430</w:t>
      </w:r>
    </w:p>
    <w:p w:rsidR="00CE59FE" w:rsidRDefault="0024664A">
      <w:r>
        <w:rPr>
          <w:rFonts w:ascii="Times New Roman" w:eastAsia="Times New Roman" w:hAnsi="Times New Roman" w:cs="Times New Roman"/>
          <w:sz w:val="18"/>
          <w:szCs w:val="18"/>
        </w:rPr>
        <w:t xml:space="preserve">Phat Le: </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 xml:space="preserve"> A01012144</w:t>
      </w:r>
    </w:p>
    <w:p w:rsidR="00CE59FE" w:rsidRDefault="0024664A">
      <w:r>
        <w:rPr>
          <w:rFonts w:ascii="Times New Roman" w:eastAsia="Times New Roman" w:hAnsi="Times New Roman" w:cs="Times New Roman"/>
          <w:sz w:val="18"/>
          <w:szCs w:val="18"/>
        </w:rPr>
        <w:t xml:space="preserve">Simon Shoban: </w:t>
      </w:r>
      <w:r>
        <w:rPr>
          <w:rFonts w:ascii="Times New Roman" w:eastAsia="Times New Roman" w:hAnsi="Times New Roman" w:cs="Times New Roman"/>
          <w:sz w:val="18"/>
          <w:szCs w:val="18"/>
        </w:rPr>
        <w:tab/>
        <w:t xml:space="preserve"> A00985653</w:t>
      </w:r>
    </w:p>
    <w:p w:rsidR="00CE59FE" w:rsidRDefault="0024664A">
      <w:r>
        <w:rPr>
          <w:rFonts w:ascii="Times New Roman" w:eastAsia="Times New Roman" w:hAnsi="Times New Roman" w:cs="Times New Roman"/>
          <w:sz w:val="18"/>
          <w:szCs w:val="18"/>
        </w:rPr>
        <w:t xml:space="preserve">Cameron Roberts: </w:t>
      </w:r>
      <w:r>
        <w:rPr>
          <w:rFonts w:ascii="Times New Roman" w:eastAsia="Times New Roman" w:hAnsi="Times New Roman" w:cs="Times New Roman"/>
          <w:sz w:val="18"/>
          <w:szCs w:val="18"/>
        </w:rPr>
        <w:tab/>
        <w:t xml:space="preserve"> A00966003</w:t>
      </w:r>
      <w:r>
        <w:tab/>
      </w:r>
      <w:r>
        <w:tab/>
      </w:r>
      <w:r>
        <w:tab/>
      </w:r>
    </w:p>
    <w:p w:rsidR="00CE59FE" w:rsidRDefault="00CE59FE"/>
    <w:p w:rsidR="00CE59FE" w:rsidRDefault="00CE59FE">
      <w:pPr>
        <w:rPr>
          <w:del w:id="15" w:author="Cameron Roberts" w:date="2017-01-26T12:47:00Z"/>
        </w:rPr>
      </w:pPr>
    </w:p>
    <w:p w:rsidR="00CE59FE" w:rsidRDefault="00CE59FE">
      <w:pPr>
        <w:rPr>
          <w:del w:id="16" w:author="Cameron Roberts" w:date="2017-01-26T12:47:00Z"/>
        </w:rPr>
      </w:pPr>
    </w:p>
    <w:p w:rsidR="00CE59FE" w:rsidRDefault="00CE59FE">
      <w:pPr>
        <w:rPr>
          <w:del w:id="17" w:author="Cameron Roberts" w:date="2017-01-26T12:47:00Z"/>
        </w:rPr>
      </w:pPr>
    </w:p>
    <w:p w:rsidR="00CE59FE" w:rsidRDefault="00CE59FE"/>
    <w:p w:rsidR="00CE59FE" w:rsidRDefault="00CE59FE">
      <w:pPr>
        <w:ind w:left="1440" w:firstLine="720"/>
      </w:pPr>
    </w:p>
    <w:p w:rsidR="00CE59FE" w:rsidRDefault="0024664A">
      <w:r>
        <w:rPr>
          <w:sz w:val="28"/>
          <w:szCs w:val="28"/>
        </w:rPr>
        <w:tab/>
      </w:r>
      <w:r>
        <w:rPr>
          <w:sz w:val="28"/>
          <w:szCs w:val="28"/>
        </w:rPr>
        <w:tab/>
        <w:t xml:space="preserve">    </w:t>
      </w:r>
    </w:p>
    <w:p w:rsidR="00CE59FE" w:rsidRDefault="0024664A">
      <w:pPr>
        <w:ind w:left="720" w:firstLine="720"/>
        <w:rPr>
          <w:del w:id="18" w:author="Ben Zhang" w:date="2017-01-28T09:11:00Z"/>
        </w:rPr>
      </w:pPr>
      <w:r>
        <w:rPr>
          <w:sz w:val="28"/>
          <w:szCs w:val="28"/>
        </w:rPr>
        <w:t xml:space="preserve"> </w:t>
      </w:r>
      <w:r>
        <w:rPr>
          <w:rFonts w:ascii="Times New Roman" w:eastAsia="Times New Roman" w:hAnsi="Times New Roman" w:cs="Times New Roman"/>
          <w:sz w:val="28"/>
          <w:szCs w:val="28"/>
        </w:rPr>
        <w:t xml:space="preserve"> </w:t>
      </w:r>
    </w:p>
    <w:p w:rsidR="00CE59FE" w:rsidRDefault="0024664A">
      <w:pPr>
        <w:ind w:left="720" w:firstLine="720"/>
      </w:pPr>
      <w:del w:id="19" w:author="Ben Zhang" w:date="2017-01-28T09:11:00Z">
        <w:r>
          <w:rPr>
            <w:rFonts w:ascii="Times New Roman" w:eastAsia="Times New Roman" w:hAnsi="Times New Roman" w:cs="Times New Roman"/>
            <w:b/>
            <w:sz w:val="28"/>
            <w:szCs w:val="28"/>
          </w:rPr>
          <w:delText xml:space="preserve">   HonestGames™</w:delText>
        </w:r>
      </w:del>
      <w:r>
        <w:rPr>
          <w:rFonts w:ascii="Times New Roman" w:eastAsia="Times New Roman" w:hAnsi="Times New Roman" w:cs="Times New Roman"/>
          <w:b/>
          <w:sz w:val="28"/>
          <w:szCs w:val="28"/>
        </w:rPr>
        <w:t xml:space="preserve"> </w:t>
      </w:r>
      <w:ins w:id="20" w:author="Ben Zhang" w:date="2017-01-28T09:11:00Z">
        <w:r>
          <w:rPr>
            <w:rFonts w:ascii="Times New Roman" w:eastAsia="Times New Roman" w:hAnsi="Times New Roman" w:cs="Times New Roman"/>
            <w:b/>
            <w:sz w:val="28"/>
            <w:szCs w:val="28"/>
          </w:rPr>
          <w:t xml:space="preserve"> Game Review 8™ </w:t>
        </w:r>
      </w:ins>
      <w:r>
        <w:rPr>
          <w:rFonts w:ascii="Times New Roman" w:eastAsia="Times New Roman" w:hAnsi="Times New Roman" w:cs="Times New Roman"/>
          <w:b/>
          <w:sz w:val="28"/>
          <w:szCs w:val="28"/>
        </w:rPr>
        <w:t>Game Review Web System</w:t>
      </w:r>
    </w:p>
    <w:p w:rsidR="00CE59FE" w:rsidRDefault="0024664A">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COMP 1536 Group 6</w:t>
      </w:r>
    </w:p>
    <w:p w:rsidR="00CE59FE" w:rsidRDefault="0024664A">
      <w:pPr>
        <w:ind w:left="1440"/>
      </w:pPr>
      <w:r>
        <w:rPr>
          <w:rFonts w:ascii="Times New Roman" w:eastAsia="Times New Roman" w:hAnsi="Times New Roman" w:cs="Times New Roman"/>
          <w:b/>
          <w:sz w:val="28"/>
          <w:szCs w:val="28"/>
        </w:rPr>
        <w:t xml:space="preserve">  System Requirement Specification Document</w:t>
      </w:r>
    </w:p>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CE59FE"/>
    <w:p w:rsidR="00CE59FE" w:rsidRDefault="0024664A">
      <w:r>
        <w:rPr>
          <w:b/>
        </w:rPr>
        <w:t xml:space="preserve">Version: </w:t>
      </w:r>
      <w:del w:id="21" w:author="Ben Zhang" w:date="2017-01-28T09:32:00Z">
        <w:r>
          <w:rPr>
            <w:b/>
          </w:rPr>
          <w:delText>1.0</w:delText>
        </w:r>
      </w:del>
      <w:ins w:id="22" w:author="Ben Zhang" w:date="2017-01-28T09:32:00Z">
        <w:r>
          <w:rPr>
            <w:b/>
          </w:rPr>
          <w:t>1.1</w:t>
        </w:r>
      </w:ins>
      <w:r>
        <w:rPr>
          <w:b/>
        </w:rPr>
        <w:tab/>
      </w:r>
      <w:r>
        <w:rPr>
          <w:b/>
        </w:rPr>
        <w:tab/>
      </w:r>
      <w:r>
        <w:rPr>
          <w:b/>
        </w:rPr>
        <w:tab/>
      </w:r>
      <w:r>
        <w:rPr>
          <w:b/>
        </w:rPr>
        <w:tab/>
      </w:r>
      <w:r>
        <w:rPr>
          <w:b/>
        </w:rPr>
        <w:tab/>
      </w:r>
      <w:r>
        <w:rPr>
          <w:b/>
        </w:rPr>
        <w:tab/>
      </w:r>
      <w:r>
        <w:rPr>
          <w:b/>
        </w:rPr>
        <w:tab/>
      </w:r>
      <w:r>
        <w:rPr>
          <w:b/>
        </w:rPr>
        <w:tab/>
        <w:t>Date: 01-18</w:t>
      </w:r>
      <w:del w:id="23" w:author="Ben Zhang" w:date="2017-01-28T09:42:00Z">
        <w:r>
          <w:rPr>
            <w:b/>
          </w:rPr>
          <w:delText>-</w:delText>
        </w:r>
      </w:del>
      <w:r>
        <w:rPr>
          <w:b/>
        </w:rPr>
        <w:t>2017</w:t>
      </w:r>
    </w:p>
    <w:p w:rsidR="00CE59FE" w:rsidRDefault="00CE59FE"/>
    <w:p w:rsidR="00CE59FE" w:rsidRDefault="0024664A">
      <w:r>
        <w:rPr>
          <w:rFonts w:ascii="Times New Roman" w:eastAsia="Times New Roman" w:hAnsi="Times New Roman" w:cs="Times New Roman"/>
          <w:b/>
          <w:sz w:val="28"/>
          <w:szCs w:val="28"/>
        </w:rPr>
        <w:t>Table of Contents</w:t>
      </w:r>
    </w:p>
    <w:p w:rsidR="00CE59FE" w:rsidRDefault="00CE59FE"/>
    <w:p w:rsidR="00CE59FE" w:rsidRDefault="0024664A">
      <w:r>
        <w:rPr>
          <w:rFonts w:ascii="Times New Roman" w:eastAsia="Times New Roman" w:hAnsi="Times New Roman" w:cs="Times New Roman"/>
          <w:b/>
        </w:rPr>
        <w:t>1.Introduction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CE59FE" w:rsidRDefault="0024664A">
      <w:pPr>
        <w:ind w:firstLine="720"/>
      </w:pPr>
      <w:r>
        <w:rPr>
          <w:rFonts w:ascii="Times New Roman" w:eastAsia="Times New Roman" w:hAnsi="Times New Roman" w:cs="Times New Roman"/>
        </w:rPr>
        <w:t>1.1 Purpose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CE59FE" w:rsidRDefault="0024664A">
      <w:r>
        <w:rPr>
          <w:rFonts w:ascii="Times New Roman" w:eastAsia="Times New Roman" w:hAnsi="Times New Roman" w:cs="Times New Roman"/>
        </w:rPr>
        <w:tab/>
        <w:t>1.2 Scope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CE59FE" w:rsidRDefault="0024664A">
      <w:r>
        <w:rPr>
          <w:rFonts w:ascii="Times New Roman" w:eastAsia="Times New Roman" w:hAnsi="Times New Roman" w:cs="Times New Roman"/>
        </w:rPr>
        <w:tab/>
        <w:t>1.3 References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CE59FE" w:rsidRDefault="00CE59FE"/>
    <w:p w:rsidR="00CE59FE" w:rsidRDefault="0024664A">
      <w:r>
        <w:rPr>
          <w:rFonts w:ascii="Times New Roman" w:eastAsia="Times New Roman" w:hAnsi="Times New Roman" w:cs="Times New Roman"/>
          <w:b/>
        </w:rPr>
        <w:t>2.Description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CE59FE" w:rsidRDefault="0024664A">
      <w:pPr>
        <w:rPr>
          <w:rFonts w:ascii="Times New Roman" w:eastAsia="Times New Roman" w:hAnsi="Times New Roman" w:cs="Times New Roman"/>
        </w:rPr>
      </w:pPr>
      <w:r>
        <w:rPr>
          <w:rFonts w:ascii="Times New Roman" w:eastAsia="Times New Roman" w:hAnsi="Times New Roman" w:cs="Times New Roman"/>
        </w:rPr>
        <w:tab/>
        <w:t>2.1 Product Perspective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CE59FE" w:rsidRDefault="0024664A">
      <w:r>
        <w:rPr>
          <w:rFonts w:ascii="Times New Roman" w:eastAsia="Times New Roman" w:hAnsi="Times New Roman" w:cs="Times New Roman"/>
        </w:rPr>
        <w:tab/>
        <w:t>2.2 Product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CE59FE" w:rsidRDefault="0024664A">
      <w:r>
        <w:rPr>
          <w:rFonts w:ascii="Times New Roman" w:eastAsia="Times New Roman" w:hAnsi="Times New Roman" w:cs="Times New Roman"/>
        </w:rPr>
        <w:tab/>
        <w:t>2.3 User Characteristics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pg.50</w:t>
      </w:r>
    </w:p>
    <w:p w:rsidR="00CE59FE" w:rsidRDefault="00CE59FE"/>
    <w:p w:rsidR="00CE59FE" w:rsidRDefault="0024664A">
      <w:r>
        <w:rPr>
          <w:rFonts w:ascii="Times New Roman" w:eastAsia="Times New Roman" w:hAnsi="Times New Roman" w:cs="Times New Roman"/>
          <w:b/>
        </w:rPr>
        <w:t>3. Specific Requirements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pg.50</w:t>
      </w:r>
    </w:p>
    <w:p w:rsidR="00CE59FE" w:rsidRDefault="0024664A">
      <w:r>
        <w:rPr>
          <w:rFonts w:ascii="Times New Roman" w:eastAsia="Times New Roman" w:hAnsi="Times New Roman" w:cs="Times New Roman"/>
        </w:rPr>
        <w:tab/>
        <w:t>3.1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pg.50</w:t>
      </w:r>
    </w:p>
    <w:p w:rsidR="00CE59FE" w:rsidRDefault="0024664A">
      <w:r>
        <w:rPr>
          <w:rFonts w:ascii="Times New Roman" w:eastAsia="Times New Roman" w:hAnsi="Times New Roman" w:cs="Times New Roman"/>
        </w:rPr>
        <w:tab/>
        <w:t>3.2 Performance Requirements</w:t>
      </w:r>
      <w:r>
        <w:rPr>
          <w:rFonts w:ascii="Times New Roman" w:eastAsia="Times New Roman" w:hAnsi="Times New Roman" w:cs="Times New Roman"/>
        </w:rPr>
        <w:tab/>
      </w:r>
      <w:r>
        <w:rPr>
          <w:rFonts w:ascii="Times New Roman" w:eastAsia="Times New Roman" w:hAnsi="Times New Roman" w:cs="Times New Roman"/>
        </w:rPr>
        <w:tab/>
        <w:t>pg.50</w:t>
      </w:r>
    </w:p>
    <w:p w:rsidR="00CE59FE" w:rsidRDefault="0024664A">
      <w:r>
        <w:rPr>
          <w:rFonts w:ascii="Times New Roman" w:eastAsia="Times New Roman" w:hAnsi="Times New Roman" w:cs="Times New Roman"/>
        </w:rPr>
        <w:tab/>
        <w:t>3.3 Logical Database Requirements</w:t>
      </w:r>
      <w:r>
        <w:rPr>
          <w:rFonts w:ascii="Times New Roman" w:eastAsia="Times New Roman" w:hAnsi="Times New Roman" w:cs="Times New Roman"/>
        </w:rPr>
        <w:tab/>
        <w:t>pg.50</w:t>
      </w:r>
    </w:p>
    <w:p w:rsidR="00CE59FE" w:rsidRDefault="0024664A">
      <w:r>
        <w:rPr>
          <w:rFonts w:ascii="Times New Roman" w:eastAsia="Times New Roman" w:hAnsi="Times New Roman" w:cs="Times New Roman"/>
        </w:rPr>
        <w:tab/>
        <w:t>3.4 Design Constraints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CE59FE" w:rsidRDefault="0024664A">
      <w:r>
        <w:tab/>
      </w:r>
    </w:p>
    <w:p w:rsidR="00CE59FE" w:rsidRDefault="0024664A">
      <w:r>
        <w:rPr>
          <w:rFonts w:ascii="Times New Roman" w:eastAsia="Times New Roman" w:hAnsi="Times New Roman" w:cs="Times New Roman"/>
          <w:b/>
        </w:rPr>
        <w:t>4. Management Process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pg.51</w:t>
      </w:r>
    </w:p>
    <w:p w:rsidR="00CE59FE" w:rsidRDefault="0024664A">
      <w:r>
        <w:rPr>
          <w:rFonts w:ascii="Times New Roman" w:eastAsia="Times New Roman" w:hAnsi="Times New Roman" w:cs="Times New Roman"/>
        </w:rPr>
        <w:tab/>
        <w:t>4.1 Meeting Schedule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CE59FE" w:rsidRDefault="0024664A">
      <w:r>
        <w:rPr>
          <w:rFonts w:ascii="Times New Roman" w:eastAsia="Times New Roman" w:hAnsi="Times New Roman" w:cs="Times New Roman"/>
        </w:rPr>
        <w:tab/>
        <w:t>4.2 Work Assignment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pg.51</w:t>
      </w:r>
    </w:p>
    <w:p w:rsidR="00CE59FE" w:rsidRDefault="0024664A">
      <w:r>
        <w:rPr>
          <w:rFonts w:ascii="Times New Roman" w:eastAsia="Times New Roman" w:hAnsi="Times New Roman" w:cs="Times New Roman"/>
        </w:rPr>
        <w:tab/>
        <w:t>4.3 Marking Rubric</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CE59FE" w:rsidRDefault="0024664A">
      <w:bookmarkStart w:id="24" w:name="_30j0zll" w:colFirst="0" w:colLast="0"/>
      <w:bookmarkEnd w:id="24"/>
      <w:r>
        <w:rPr>
          <w:rFonts w:ascii="Times New Roman" w:eastAsia="Times New Roman" w:hAnsi="Times New Roman" w:cs="Times New Roman"/>
        </w:rPr>
        <w:tab/>
      </w:r>
      <w:r>
        <w:rPr>
          <w:rFonts w:ascii="Times New Roman" w:eastAsia="Times New Roman" w:hAnsi="Times New Roman" w:cs="Times New Roman"/>
        </w:rPr>
        <w:tab/>
        <w:t>4.3.1 Missing work policy</w:t>
      </w:r>
      <w:r>
        <w:rPr>
          <w:rFonts w:ascii="Times New Roman" w:eastAsia="Times New Roman" w:hAnsi="Times New Roman" w:cs="Times New Roman"/>
        </w:rPr>
        <w:tab/>
        <w:t>pg.52</w:t>
      </w:r>
    </w:p>
    <w:p w:rsidR="00CE59FE" w:rsidRDefault="0024664A">
      <w:pPr>
        <w:ind w:right="270"/>
      </w:pPr>
      <w:r>
        <w:rPr>
          <w:rFonts w:ascii="Times New Roman" w:eastAsia="Times New Roman" w:hAnsi="Times New Roman" w:cs="Times New Roman"/>
        </w:rPr>
        <w:tab/>
        <w:t>4.4 Collaboration Platform</w:t>
      </w:r>
      <w:r>
        <w:rPr>
          <w:rFonts w:ascii="Times New Roman" w:eastAsia="Times New Roman" w:hAnsi="Times New Roman" w:cs="Times New Roman"/>
        </w:rPr>
        <w:tab/>
      </w:r>
      <w:r>
        <w:rPr>
          <w:rFonts w:ascii="Times New Roman" w:eastAsia="Times New Roman" w:hAnsi="Times New Roman" w:cs="Times New Roman"/>
        </w:rPr>
        <w:tab/>
        <w:t>pg.52</w:t>
      </w:r>
    </w:p>
    <w:p w:rsidR="00CE59FE" w:rsidRDefault="00CE59FE">
      <w:pPr>
        <w:ind w:right="270"/>
      </w:pPr>
    </w:p>
    <w:p w:rsidR="00CE59FE" w:rsidRDefault="0024664A">
      <w:r>
        <w:br w:type="page"/>
      </w:r>
    </w:p>
    <w:p w:rsidR="00CE59FE" w:rsidRDefault="0024664A">
      <w:pPr>
        <w:ind w:right="270"/>
      </w:pPr>
      <w:r>
        <w:rPr>
          <w:rFonts w:ascii="Times New Roman" w:eastAsia="Times New Roman" w:hAnsi="Times New Roman" w:cs="Times New Roman"/>
          <w:b/>
          <w:sz w:val="28"/>
          <w:szCs w:val="28"/>
        </w:rPr>
        <w:lastRenderedPageBreak/>
        <w:t>1.Introduction</w:t>
      </w:r>
    </w:p>
    <w:p w:rsidR="00CE59FE" w:rsidRDefault="0024664A">
      <w:pPr>
        <w:ind w:right="270"/>
      </w:pPr>
      <w:r>
        <w:rPr>
          <w:rFonts w:ascii="Times New Roman" w:eastAsia="Times New Roman" w:hAnsi="Times New Roman" w:cs="Times New Roman"/>
        </w:rPr>
        <w:tab/>
      </w:r>
      <w:r>
        <w:rPr>
          <w:rFonts w:ascii="Times New Roman" w:eastAsia="Times New Roman" w:hAnsi="Times New Roman" w:cs="Times New Roman"/>
        </w:rPr>
        <w:t xml:space="preserve">This Software Requirement Specification (SRS) document provides an overview of the web system. It enlists the purpose and scope of the website, descriptions of the product and function, the requirements of the system, and the management process. </w:t>
      </w:r>
    </w:p>
    <w:p w:rsidR="00CE59FE" w:rsidRDefault="00CE59FE">
      <w:pPr>
        <w:ind w:right="270"/>
      </w:pPr>
    </w:p>
    <w:p w:rsidR="00CE59FE" w:rsidRDefault="0024664A">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1.1 Pur</w:t>
      </w:r>
      <w:r>
        <w:rPr>
          <w:rFonts w:ascii="Times New Roman" w:eastAsia="Times New Roman" w:hAnsi="Times New Roman" w:cs="Times New Roman"/>
          <w:b/>
          <w:sz w:val="24"/>
          <w:szCs w:val="24"/>
        </w:rPr>
        <w:t>pose</w:t>
      </w:r>
    </w:p>
    <w:p w:rsidR="00CE59FE" w:rsidRDefault="0024664A">
      <w:pPr>
        <w:ind w:right="270" w:firstLine="720"/>
      </w:pPr>
      <w:r>
        <w:rPr>
          <w:rFonts w:ascii="Times New Roman" w:eastAsia="Times New Roman" w:hAnsi="Times New Roman" w:cs="Times New Roman"/>
        </w:rPr>
        <w:t xml:space="preserve">The purpose of the website is to create and host video game reviews. The users will be able to </w:t>
      </w:r>
      <w:del w:id="25" w:author="Ben Zhang" w:date="2017-01-28T09:15:00Z">
        <w:r>
          <w:rPr>
            <w:rFonts w:ascii="Times New Roman" w:eastAsia="Times New Roman" w:hAnsi="Times New Roman" w:cs="Times New Roman"/>
          </w:rPr>
          <w:delText>comment on and</w:delText>
        </w:r>
      </w:del>
      <w:r>
        <w:rPr>
          <w:rFonts w:ascii="Times New Roman" w:eastAsia="Times New Roman" w:hAnsi="Times New Roman" w:cs="Times New Roman"/>
        </w:rPr>
        <w:t xml:space="preserve"> interact with the reviews. It will serve as a game blog and an online forum for users to view topics and </w:t>
      </w:r>
      <w:del w:id="26" w:author="Ben Zhang" w:date="2017-01-28T09:16:00Z">
        <w:r>
          <w:rPr>
            <w:rFonts w:ascii="Times New Roman" w:eastAsia="Times New Roman" w:hAnsi="Times New Roman" w:cs="Times New Roman"/>
          </w:rPr>
          <w:delText xml:space="preserve">discuss existing and </w:delText>
        </w:r>
      </w:del>
      <w:r>
        <w:rPr>
          <w:rFonts w:ascii="Times New Roman" w:eastAsia="Times New Roman" w:hAnsi="Times New Roman" w:cs="Times New Roman"/>
        </w:rPr>
        <w:t>upcoming game t</w:t>
      </w:r>
      <w:r>
        <w:rPr>
          <w:rFonts w:ascii="Times New Roman" w:eastAsia="Times New Roman" w:hAnsi="Times New Roman" w:cs="Times New Roman"/>
        </w:rPr>
        <w:t>itles.</w:t>
      </w:r>
    </w:p>
    <w:p w:rsidR="00CE59FE" w:rsidRDefault="0024664A">
      <w:pPr>
        <w:ind w:right="270"/>
      </w:pPr>
      <w:r>
        <w:rPr>
          <w:rFonts w:ascii="Times New Roman" w:eastAsia="Times New Roman" w:hAnsi="Times New Roman" w:cs="Times New Roman"/>
        </w:rPr>
        <w:tab/>
      </w:r>
    </w:p>
    <w:p w:rsidR="00CE59FE" w:rsidRDefault="0024664A">
      <w:pPr>
        <w:ind w:right="270" w:firstLine="720"/>
      </w:pPr>
      <w:r>
        <w:rPr>
          <w:rFonts w:ascii="Times New Roman" w:eastAsia="Times New Roman" w:hAnsi="Times New Roman" w:cs="Times New Roman"/>
          <w:b/>
          <w:sz w:val="24"/>
          <w:szCs w:val="24"/>
        </w:rPr>
        <w:t>1.2 Scope</w:t>
      </w:r>
    </w:p>
    <w:p w:rsidR="00CE59FE" w:rsidRDefault="0024664A">
      <w:pPr>
        <w:ind w:right="270"/>
      </w:pPr>
      <w:r>
        <w:rPr>
          <w:rFonts w:ascii="Times New Roman" w:eastAsia="Times New Roman" w:hAnsi="Times New Roman" w:cs="Times New Roman"/>
        </w:rPr>
        <w:tab/>
        <w:t>The goal of the website is to inform users of future game releases, as well as to provide reviewers’ opinions and recommendations for the games. In addition, the website will help to foster a healthy online community through the website</w:t>
      </w:r>
      <w:r>
        <w:rPr>
          <w:rFonts w:ascii="Times New Roman" w:eastAsia="Times New Roman" w:hAnsi="Times New Roman" w:cs="Times New Roman"/>
        </w:rPr>
        <w:t xml:space="preserve"> forum.</w:t>
      </w:r>
    </w:p>
    <w:p w:rsidR="00CE59FE" w:rsidRDefault="0024664A">
      <w:r>
        <w:rPr>
          <w:rFonts w:ascii="Times New Roman" w:eastAsia="Times New Roman" w:hAnsi="Times New Roman" w:cs="Times New Roman"/>
        </w:rPr>
        <w:tab/>
        <w:t>The main reason for the creation of this website is because we are passionate about gaming, and want to share our ideas with the world; also, if our website is able to generate substantial traffic, we will be able to make profits from displaying a</w:t>
      </w:r>
      <w:r>
        <w:rPr>
          <w:rFonts w:ascii="Times New Roman" w:eastAsia="Times New Roman" w:hAnsi="Times New Roman" w:cs="Times New Roman"/>
        </w:rPr>
        <w:t>dvertisements.</w:t>
      </w:r>
    </w:p>
    <w:p w:rsidR="00CE59FE" w:rsidRDefault="0024664A">
      <w:pPr>
        <w:ind w:right="270"/>
      </w:pPr>
      <w:r>
        <w:rPr>
          <w:rFonts w:ascii="Times New Roman" w:eastAsia="Times New Roman" w:hAnsi="Times New Roman" w:cs="Times New Roman"/>
        </w:rPr>
        <w:tab/>
      </w:r>
    </w:p>
    <w:p w:rsidR="00CE59FE" w:rsidRDefault="0024664A">
      <w:pPr>
        <w:ind w:right="270" w:firstLine="720"/>
      </w:pPr>
      <w:r>
        <w:rPr>
          <w:rFonts w:ascii="Times New Roman" w:eastAsia="Times New Roman" w:hAnsi="Times New Roman" w:cs="Times New Roman"/>
          <w:b/>
          <w:sz w:val="24"/>
          <w:szCs w:val="24"/>
        </w:rPr>
        <w:t>1.3 References</w:t>
      </w:r>
    </w:p>
    <w:p w:rsidR="00CE59FE" w:rsidRDefault="0024664A">
      <w:pPr>
        <w:ind w:right="270"/>
      </w:pPr>
      <w:r>
        <w:rPr>
          <w:rFonts w:ascii="Times New Roman" w:eastAsia="Times New Roman" w:hAnsi="Times New Roman" w:cs="Times New Roman"/>
        </w:rPr>
        <w:t xml:space="preserve">IGN website: </w:t>
      </w:r>
      <w:hyperlink r:id="rId60">
        <w:r>
          <w:rPr>
            <w:color w:val="1155CC"/>
            <w:u w:val="single"/>
          </w:rPr>
          <w:t>http://ca.ign.com/</w:t>
        </w:r>
      </w:hyperlink>
    </w:p>
    <w:p w:rsidR="00CE59FE" w:rsidRDefault="0024664A">
      <w:pPr>
        <w:ind w:right="270"/>
      </w:pPr>
      <w:r>
        <w:rPr>
          <w:rFonts w:ascii="Times New Roman" w:eastAsia="Times New Roman" w:hAnsi="Times New Roman" w:cs="Times New Roman"/>
        </w:rPr>
        <w:t xml:space="preserve">Gamespot website: </w:t>
      </w:r>
      <w:hyperlink r:id="rId61">
        <w:r>
          <w:rPr>
            <w:color w:val="1155CC"/>
            <w:u w:val="single"/>
          </w:rPr>
          <w:t>http://www.gamespot.com/</w:t>
        </w:r>
      </w:hyperlink>
    </w:p>
    <w:p w:rsidR="00CE59FE" w:rsidRDefault="00CE59FE">
      <w:pPr>
        <w:ind w:right="270"/>
      </w:pPr>
    </w:p>
    <w:p w:rsidR="00CE59FE" w:rsidRDefault="00CE59FE">
      <w:pPr>
        <w:ind w:right="270"/>
      </w:pPr>
    </w:p>
    <w:p w:rsidR="00CE59FE" w:rsidRDefault="0024664A">
      <w:pPr>
        <w:ind w:right="270"/>
      </w:pPr>
      <w:r>
        <w:rPr>
          <w:rFonts w:ascii="Times New Roman" w:eastAsia="Times New Roman" w:hAnsi="Times New Roman" w:cs="Times New Roman"/>
          <w:b/>
          <w:sz w:val="28"/>
          <w:szCs w:val="28"/>
        </w:rPr>
        <w:t>2.Description</w:t>
      </w:r>
    </w:p>
    <w:p w:rsidR="00CE59FE" w:rsidRDefault="0024664A">
      <w:pPr>
        <w:ind w:right="270"/>
      </w:pPr>
      <w:r>
        <w:rPr>
          <w:rFonts w:ascii="Times New Roman" w:eastAsia="Times New Roman" w:hAnsi="Times New Roman" w:cs="Times New Roman"/>
          <w:b/>
          <w:sz w:val="28"/>
          <w:szCs w:val="28"/>
        </w:rPr>
        <w:tab/>
      </w:r>
      <w:r>
        <w:rPr>
          <w:rFonts w:ascii="Times New Roman" w:eastAsia="Times New Roman" w:hAnsi="Times New Roman" w:cs="Times New Roman"/>
        </w:rPr>
        <w:t>The</w:t>
      </w:r>
      <w:del w:id="27" w:author="Ben Zhang" w:date="2017-01-26T12:40:00Z">
        <w:r>
          <w:rPr>
            <w:rFonts w:ascii="Times New Roman" w:eastAsia="Times New Roman" w:hAnsi="Times New Roman" w:cs="Times New Roman"/>
          </w:rPr>
          <w:delText xml:space="preserve"> HonestGames™</w:delText>
        </w:r>
      </w:del>
      <w:ins w:id="28" w:author="Ben Zhang" w:date="2017-01-26T12:40:00Z">
        <w:r>
          <w:rPr>
            <w:rFonts w:ascii="Times New Roman" w:eastAsia="Times New Roman" w:hAnsi="Times New Roman" w:cs="Times New Roman"/>
          </w:rPr>
          <w:t xml:space="preserve"> Games Review 8</w:t>
        </w:r>
      </w:ins>
      <w:r>
        <w:rPr>
          <w:rFonts w:ascii="Times New Roman" w:eastAsia="Times New Roman" w:hAnsi="Times New Roman" w:cs="Times New Roman"/>
        </w:rPr>
        <w:t xml:space="preserve"> web system is a website that hosts a collection of game reviews and upcoming game news. It will foster an online community by allowing users to interact with the reviews</w:t>
      </w:r>
      <w:del w:id="29" w:author="Ben Zhang" w:date="2017-01-28T09:17:00Z">
        <w:r>
          <w:rPr>
            <w:rFonts w:ascii="Times New Roman" w:eastAsia="Times New Roman" w:hAnsi="Times New Roman" w:cs="Times New Roman"/>
          </w:rPr>
          <w:delText>,</w:delText>
        </w:r>
      </w:del>
      <w:ins w:id="30" w:author="Ben Zhang" w:date="2017-01-28T09:17:00Z">
        <w:r>
          <w:rPr>
            <w:rFonts w:ascii="Times New Roman" w:eastAsia="Times New Roman" w:hAnsi="Times New Roman" w:cs="Times New Roman"/>
          </w:rPr>
          <w:t xml:space="preserve"> as well as signing up for an account.</w:t>
        </w:r>
      </w:ins>
      <w:r>
        <w:rPr>
          <w:rFonts w:ascii="Times New Roman" w:eastAsia="Times New Roman" w:hAnsi="Times New Roman" w:cs="Times New Roman"/>
        </w:rPr>
        <w:t xml:space="preserve"> </w:t>
      </w:r>
      <w:del w:id="31" w:author="Ben Zhang" w:date="2017-01-28T09:17:00Z">
        <w:r>
          <w:rPr>
            <w:rFonts w:ascii="Times New Roman" w:eastAsia="Times New Roman" w:hAnsi="Times New Roman" w:cs="Times New Roman"/>
          </w:rPr>
          <w:delText>as well as posting on the built in forum by si</w:delText>
        </w:r>
        <w:r>
          <w:rPr>
            <w:rFonts w:ascii="Times New Roman" w:eastAsia="Times New Roman" w:hAnsi="Times New Roman" w:cs="Times New Roman"/>
          </w:rPr>
          <w:delText>gning up for an account.</w:delText>
        </w:r>
      </w:del>
    </w:p>
    <w:p w:rsidR="00CE59FE" w:rsidRDefault="00CE59FE">
      <w:pPr>
        <w:ind w:right="270"/>
      </w:pPr>
    </w:p>
    <w:p w:rsidR="00CE59FE" w:rsidRDefault="0024664A">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2.1 Product Perspective</w:t>
      </w:r>
    </w:p>
    <w:p w:rsidR="00CE59FE" w:rsidRDefault="0024664A">
      <w:pPr>
        <w:ind w:firstLine="720"/>
      </w:pPr>
      <w:r>
        <w:rPr>
          <w:rFonts w:ascii="Times New Roman" w:eastAsia="Times New Roman" w:hAnsi="Times New Roman" w:cs="Times New Roman"/>
        </w:rPr>
        <w:t>The HonestGames™ web system is similar to other web systems in the existing market. IGN and Gamespot are two of the most dominant competitors to this system; however, their scoring system is often inconsis</w:t>
      </w:r>
      <w:r>
        <w:rPr>
          <w:rFonts w:ascii="Times New Roman" w:eastAsia="Times New Roman" w:hAnsi="Times New Roman" w:cs="Times New Roman"/>
        </w:rPr>
        <w:t>tent and influenced by sponsorship. This product will differentiate from them by offering honest reviews in a group instead.</w:t>
      </w:r>
    </w:p>
    <w:p w:rsidR="00CE59FE" w:rsidRDefault="0024664A">
      <w:r>
        <w:rPr>
          <w:rFonts w:ascii="Times New Roman" w:eastAsia="Times New Roman" w:hAnsi="Times New Roman" w:cs="Times New Roman"/>
        </w:rPr>
        <w:tab/>
        <w:t>Conversely, this system will borrow elements from their webpage architecture, such as categorizing games based on consoles, as wel</w:t>
      </w:r>
      <w:r>
        <w:rPr>
          <w:rFonts w:ascii="Times New Roman" w:eastAsia="Times New Roman" w:hAnsi="Times New Roman" w:cs="Times New Roman"/>
        </w:rPr>
        <w:t>l as including a list of popular upcoming titles on the side of the webpage.</w:t>
      </w:r>
    </w:p>
    <w:p w:rsidR="00CE59FE" w:rsidRDefault="0024664A">
      <w:pPr>
        <w:ind w:right="270"/>
      </w:pPr>
      <w:r>
        <w:rPr>
          <w:rFonts w:ascii="Times New Roman" w:eastAsia="Times New Roman" w:hAnsi="Times New Roman" w:cs="Times New Roman"/>
        </w:rPr>
        <w:tab/>
      </w:r>
    </w:p>
    <w:p w:rsidR="00CE59FE" w:rsidRDefault="0024664A">
      <w:pPr>
        <w:ind w:right="270" w:firstLine="720"/>
      </w:pPr>
      <w:r>
        <w:rPr>
          <w:rFonts w:ascii="Times New Roman" w:eastAsia="Times New Roman" w:hAnsi="Times New Roman" w:cs="Times New Roman"/>
          <w:b/>
          <w:sz w:val="24"/>
          <w:szCs w:val="24"/>
        </w:rPr>
        <w:t>2.2 Product Functions</w:t>
      </w:r>
      <w:r>
        <w:rPr>
          <w:rFonts w:ascii="Times New Roman" w:eastAsia="Times New Roman" w:hAnsi="Times New Roman" w:cs="Times New Roman"/>
          <w:b/>
          <w:sz w:val="24"/>
          <w:szCs w:val="24"/>
        </w:rPr>
        <w:tab/>
      </w:r>
      <w:r>
        <w:rPr>
          <w:rFonts w:ascii="Times New Roman" w:eastAsia="Times New Roman" w:hAnsi="Times New Roman" w:cs="Times New Roman"/>
        </w:rPr>
        <w:tab/>
      </w:r>
    </w:p>
    <w:p w:rsidR="00CE59FE" w:rsidRDefault="0024664A">
      <w:pPr>
        <w:ind w:right="270"/>
        <w:rPr>
          <w:del w:id="32" w:author="Ben Zhang" w:date="2017-01-28T09:19:00Z"/>
        </w:rPr>
      </w:pPr>
      <w:r>
        <w:rPr>
          <w:rFonts w:ascii="Times New Roman" w:eastAsia="Times New Roman" w:hAnsi="Times New Roman" w:cs="Times New Roman"/>
        </w:rPr>
        <w:tab/>
        <w:t xml:space="preserve">The web system will host a category of game reviews based on the console type, each game </w:t>
      </w:r>
      <w:r>
        <w:rPr>
          <w:rFonts w:ascii="Times New Roman" w:eastAsia="Times New Roman" w:hAnsi="Times New Roman" w:cs="Times New Roman"/>
        </w:rPr>
        <w:lastRenderedPageBreak/>
        <w:t xml:space="preserve">review will be available for scoring </w:t>
      </w:r>
      <w:del w:id="33" w:author="Ben Zhang" w:date="2017-01-28T09:18:00Z">
        <w:r>
          <w:rPr>
            <w:rFonts w:ascii="Times New Roman" w:eastAsia="Times New Roman" w:hAnsi="Times New Roman" w:cs="Times New Roman"/>
          </w:rPr>
          <w:delText xml:space="preserve">and commenting </w:delText>
        </w:r>
      </w:del>
      <w:r>
        <w:rPr>
          <w:rFonts w:ascii="Times New Roman" w:eastAsia="Times New Roman" w:hAnsi="Times New Roman" w:cs="Times New Roman"/>
        </w:rPr>
        <w:t>by reviewer</w:t>
      </w:r>
      <w:r>
        <w:rPr>
          <w:rFonts w:ascii="Times New Roman" w:eastAsia="Times New Roman" w:hAnsi="Times New Roman" w:cs="Times New Roman"/>
        </w:rPr>
        <w:t>s and users. The users will be able to view popular upcoming titles, as well as hot topics and popular reviews on the main page. The users will be able to sign up for an account</w:t>
      </w:r>
      <w:ins w:id="34" w:author="Ben Zhang" w:date="2017-01-28T09:18:00Z">
        <w:r>
          <w:rPr>
            <w:rFonts w:ascii="Times New Roman" w:eastAsia="Times New Roman" w:hAnsi="Times New Roman" w:cs="Times New Roman"/>
          </w:rPr>
          <w:t>.</w:t>
        </w:r>
      </w:ins>
      <w:r>
        <w:rPr>
          <w:rFonts w:ascii="Times New Roman" w:eastAsia="Times New Roman" w:hAnsi="Times New Roman" w:cs="Times New Roman"/>
        </w:rPr>
        <w:t xml:space="preserve"> </w:t>
      </w:r>
      <w:del w:id="35" w:author="Ben Zhang" w:date="2017-01-28T09:18:00Z">
        <w:r>
          <w:rPr>
            <w:rFonts w:ascii="Times New Roman" w:eastAsia="Times New Roman" w:hAnsi="Times New Roman" w:cs="Times New Roman"/>
          </w:rPr>
          <w:delText>to access the website forum, they</w:delText>
        </w:r>
      </w:del>
      <w:r>
        <w:rPr>
          <w:rFonts w:ascii="Times New Roman" w:eastAsia="Times New Roman" w:hAnsi="Times New Roman" w:cs="Times New Roman"/>
        </w:rPr>
        <w:t xml:space="preserve"> </w:t>
      </w:r>
      <w:del w:id="36" w:author="Ben Zhang" w:date="2017-01-28T09:19:00Z">
        <w:r>
          <w:rPr>
            <w:rFonts w:ascii="Times New Roman" w:eastAsia="Times New Roman" w:hAnsi="Times New Roman" w:cs="Times New Roman"/>
          </w:rPr>
          <w:delText>can then post topics and comment on other t</w:delText>
        </w:r>
        <w:r>
          <w:rPr>
            <w:rFonts w:ascii="Times New Roman" w:eastAsia="Times New Roman" w:hAnsi="Times New Roman" w:cs="Times New Roman"/>
          </w:rPr>
          <w:delText xml:space="preserve">opics. </w:delText>
        </w:r>
      </w:del>
      <w:r>
        <w:rPr>
          <w:rFonts w:ascii="Times New Roman" w:eastAsia="Times New Roman" w:hAnsi="Times New Roman" w:cs="Times New Roman"/>
        </w:rPr>
        <w:t xml:space="preserve">In addition, the users will be able to search for reviews based on tags reviewers has added to the review. </w:t>
      </w:r>
      <w:del w:id="37" w:author="Ben Zhang" w:date="2017-01-28T09:19:00Z">
        <w:r>
          <w:rPr>
            <w:rFonts w:ascii="Times New Roman" w:eastAsia="Times New Roman" w:hAnsi="Times New Roman" w:cs="Times New Roman"/>
          </w:rPr>
          <w:delText>The forum will be separated by sections and moderated by the reviewers. The reviewers will be able to add/remove and modify the reviews, the upcoming titles, and hot topics.</w:delText>
        </w:r>
      </w:del>
      <w:ins w:id="38" w:author="Ben Zhang" w:date="2017-01-28T09:19:00Z">
        <w:r>
          <w:rPr>
            <w:rFonts w:ascii="Times New Roman" w:eastAsia="Times New Roman" w:hAnsi="Times New Roman" w:cs="Times New Roman"/>
          </w:rPr>
          <w:t xml:space="preserve"> An online forum where users can post topics and comment on other topics may also b</w:t>
        </w:r>
        <w:r>
          <w:rPr>
            <w:rFonts w:ascii="Times New Roman" w:eastAsia="Times New Roman" w:hAnsi="Times New Roman" w:cs="Times New Roman"/>
          </w:rPr>
          <w:t>e implemented if time permits.</w:t>
        </w:r>
      </w:ins>
    </w:p>
    <w:p w:rsidR="00CE59FE" w:rsidRDefault="0024664A">
      <w:pPr>
        <w:ind w:right="270"/>
      </w:pPr>
      <w:del w:id="39" w:author="Ben Zhang" w:date="2017-01-28T09:19:00Z">
        <w:r>
          <w:rPr>
            <w:rFonts w:ascii="Times New Roman" w:eastAsia="Times New Roman" w:hAnsi="Times New Roman" w:cs="Times New Roman"/>
          </w:rPr>
          <w:tab/>
        </w:r>
      </w:del>
    </w:p>
    <w:p w:rsidR="00CE59FE" w:rsidRDefault="00CE59FE">
      <w:pPr>
        <w:ind w:right="270"/>
      </w:pPr>
    </w:p>
    <w:p w:rsidR="00CE59FE" w:rsidRDefault="00CE59FE">
      <w:pPr>
        <w:ind w:right="270"/>
      </w:pPr>
    </w:p>
    <w:p w:rsidR="00CE59FE" w:rsidRDefault="0024664A">
      <w:pPr>
        <w:ind w:right="270" w:firstLine="720"/>
      </w:pPr>
      <w:r>
        <w:rPr>
          <w:rFonts w:ascii="Times New Roman" w:eastAsia="Times New Roman" w:hAnsi="Times New Roman" w:cs="Times New Roman"/>
          <w:b/>
          <w:sz w:val="24"/>
          <w:szCs w:val="24"/>
        </w:rPr>
        <w:t>2.3 User Characteristics</w:t>
      </w:r>
    </w:p>
    <w:p w:rsidR="00CE59FE" w:rsidRDefault="0024664A">
      <w:pPr>
        <w:ind w:right="270" w:firstLine="720"/>
      </w:pPr>
      <w:r>
        <w:rPr>
          <w:rFonts w:ascii="Times New Roman" w:eastAsia="Times New Roman" w:hAnsi="Times New Roman" w:cs="Times New Roman"/>
        </w:rPr>
        <w:t xml:space="preserve"> The target age demographic are teenagers and adults,  ranging from 13 to 40 and above. The target users are likely to spend time on the internet and are familiar with other similar web system layouts and functions. The system will design web page layout s</w:t>
      </w:r>
      <w:r>
        <w:rPr>
          <w:rFonts w:ascii="Times New Roman" w:eastAsia="Times New Roman" w:hAnsi="Times New Roman" w:cs="Times New Roman"/>
        </w:rPr>
        <w:t>imilar to other systems to allow ease of use for the experienced users.</w:t>
      </w:r>
    </w:p>
    <w:p w:rsidR="00CE59FE" w:rsidRDefault="00CE59FE">
      <w:pPr>
        <w:ind w:right="270"/>
      </w:pPr>
    </w:p>
    <w:p w:rsidR="00CE59FE" w:rsidRDefault="0024664A">
      <w:r>
        <w:rPr>
          <w:rFonts w:ascii="Times New Roman" w:eastAsia="Times New Roman" w:hAnsi="Times New Roman" w:cs="Times New Roman"/>
          <w:b/>
          <w:sz w:val="28"/>
          <w:szCs w:val="28"/>
        </w:rPr>
        <w:t>3. Specific Requirements</w:t>
      </w:r>
    </w:p>
    <w:p w:rsidR="00CE59FE" w:rsidRDefault="0024664A">
      <w:r>
        <w:rPr>
          <w:rFonts w:ascii="Times New Roman" w:eastAsia="Times New Roman" w:hAnsi="Times New Roman" w:cs="Times New Roman"/>
          <w:b/>
          <w:sz w:val="28"/>
          <w:szCs w:val="28"/>
        </w:rPr>
        <w:tab/>
      </w:r>
      <w:r>
        <w:rPr>
          <w:rFonts w:ascii="Times New Roman" w:eastAsia="Times New Roman" w:hAnsi="Times New Roman" w:cs="Times New Roman"/>
        </w:rPr>
        <w:t xml:space="preserve">The </w:t>
      </w:r>
      <w:del w:id="40" w:author="Ben Zhang" w:date="2017-01-28T09:29:00Z">
        <w:r>
          <w:rPr>
            <w:rFonts w:ascii="Times New Roman" w:eastAsia="Times New Roman" w:hAnsi="Times New Roman" w:cs="Times New Roman"/>
          </w:rPr>
          <w:delText xml:space="preserve">HonestGames™ </w:delText>
        </w:r>
      </w:del>
      <w:ins w:id="41" w:author="Ben Zhang" w:date="2017-01-28T09:29:00Z">
        <w:r>
          <w:rPr>
            <w:rFonts w:ascii="Times New Roman" w:eastAsia="Times New Roman" w:hAnsi="Times New Roman" w:cs="Times New Roman"/>
          </w:rPr>
          <w:t xml:space="preserve">Game Review 8™ </w:t>
        </w:r>
      </w:ins>
      <w:r>
        <w:rPr>
          <w:rFonts w:ascii="Times New Roman" w:eastAsia="Times New Roman" w:hAnsi="Times New Roman" w:cs="Times New Roman"/>
        </w:rPr>
        <w:t>web system will use HTML to format the web page elements, CSS to style the webpage elements and contents, PHP for backend fun</w:t>
      </w:r>
      <w:r>
        <w:rPr>
          <w:rFonts w:ascii="Times New Roman" w:eastAsia="Times New Roman" w:hAnsi="Times New Roman" w:cs="Times New Roman"/>
        </w:rPr>
        <w:t>ctions, and SQL for database management.</w:t>
      </w:r>
    </w:p>
    <w:p w:rsidR="00CE59FE" w:rsidRDefault="0024664A">
      <w:r>
        <w:rPr>
          <w:rFonts w:ascii="Times New Roman" w:eastAsia="Times New Roman" w:hAnsi="Times New Roman" w:cs="Times New Roman"/>
        </w:rPr>
        <w:tab/>
      </w:r>
    </w:p>
    <w:p w:rsidR="00CE59FE" w:rsidRDefault="0024664A">
      <w:pPr>
        <w:ind w:firstLine="720"/>
      </w:pPr>
      <w:r>
        <w:rPr>
          <w:rFonts w:ascii="Times New Roman" w:eastAsia="Times New Roman" w:hAnsi="Times New Roman" w:cs="Times New Roman"/>
          <w:b/>
          <w:sz w:val="24"/>
          <w:szCs w:val="24"/>
        </w:rPr>
        <w:t>3.1 Functions</w:t>
      </w:r>
    </w:p>
    <w:p w:rsidR="00CE59FE" w:rsidRDefault="0024664A">
      <w:r>
        <w:rPr>
          <w:rFonts w:ascii="Times New Roman" w:eastAsia="Times New Roman" w:hAnsi="Times New Roman" w:cs="Times New Roman"/>
          <w:b/>
          <w:sz w:val="24"/>
          <w:szCs w:val="24"/>
        </w:rPr>
        <w:tab/>
      </w:r>
      <w:r>
        <w:rPr>
          <w:rFonts w:ascii="Times New Roman" w:eastAsia="Times New Roman" w:hAnsi="Times New Roman" w:cs="Times New Roman"/>
        </w:rPr>
        <w:t xml:space="preserve">The web system will display reviews for games in a blog fashion, allowing for </w:t>
      </w:r>
      <w:del w:id="42" w:author="Ben Zhang" w:date="2017-01-28T09:21:00Z">
        <w:r>
          <w:rPr>
            <w:rFonts w:ascii="Times New Roman" w:eastAsia="Times New Roman" w:hAnsi="Times New Roman" w:cs="Times New Roman"/>
          </w:rPr>
          <w:delText xml:space="preserve">commenting and scoring </w:delText>
        </w:r>
      </w:del>
      <w:ins w:id="43" w:author="Ben Zhang" w:date="2017-01-28T09:21:00Z">
        <w:r>
          <w:rPr>
            <w:rFonts w:ascii="Times New Roman" w:eastAsia="Times New Roman" w:hAnsi="Times New Roman" w:cs="Times New Roman"/>
          </w:rPr>
          <w:t xml:space="preserve">upvoting and downvoting </w:t>
        </w:r>
      </w:ins>
      <w:r>
        <w:rPr>
          <w:rFonts w:ascii="Times New Roman" w:eastAsia="Times New Roman" w:hAnsi="Times New Roman" w:cs="Times New Roman"/>
        </w:rPr>
        <w:t>at the bottom of the review. The system will host media including text, i</w:t>
      </w:r>
      <w:r>
        <w:rPr>
          <w:rFonts w:ascii="Times New Roman" w:eastAsia="Times New Roman" w:hAnsi="Times New Roman" w:cs="Times New Roman"/>
        </w:rPr>
        <w:t xml:space="preserve">mages, and videos. Text will be used to convey reviews, images and videos may be embedded in the reviews to supplement them. The system will allow account registration and deregistration. </w:t>
      </w:r>
      <w:del w:id="44" w:author="Ben Zhang" w:date="2017-01-28T09:22:00Z">
        <w:r>
          <w:rPr>
            <w:rFonts w:ascii="Times New Roman" w:eastAsia="Times New Roman" w:hAnsi="Times New Roman" w:cs="Times New Roman"/>
          </w:rPr>
          <w:delText>Registered users will be able to create posts, delete/edit posts, an</w:delText>
        </w:r>
        <w:r>
          <w:rPr>
            <w:rFonts w:ascii="Times New Roman" w:eastAsia="Times New Roman" w:hAnsi="Times New Roman" w:cs="Times New Roman"/>
          </w:rPr>
          <w:delText>d comment on posts.</w:delText>
        </w:r>
        <w:r>
          <w:rPr>
            <w:rFonts w:ascii="Times New Roman" w:eastAsia="Times New Roman" w:hAnsi="Times New Roman" w:cs="Times New Roman"/>
            <w:sz w:val="24"/>
            <w:szCs w:val="24"/>
          </w:rPr>
          <w:delText xml:space="preserve"> </w:delText>
        </w:r>
      </w:del>
      <w:ins w:id="45" w:author="Ben Zhang" w:date="2017-01-28T09:22:00Z">
        <w:r>
          <w:rPr>
            <w:rFonts w:ascii="Times New Roman" w:eastAsia="Times New Roman" w:hAnsi="Times New Roman" w:cs="Times New Roman"/>
            <w:sz w:val="24"/>
            <w:szCs w:val="24"/>
          </w:rPr>
          <w:t xml:space="preserve">Users may create posts and reply to other posts if forum function is implemented. </w:t>
        </w:r>
      </w:ins>
      <w:r>
        <w:rPr>
          <w:rFonts w:ascii="Times New Roman" w:eastAsia="Times New Roman" w:hAnsi="Times New Roman" w:cs="Times New Roman"/>
        </w:rPr>
        <w:t>The system will be able to process user search inputs and return the requested information. The website layout must adhere to W3C’s guidelines.</w:t>
      </w:r>
    </w:p>
    <w:p w:rsidR="00CE59FE" w:rsidRDefault="00CE59FE"/>
    <w:p w:rsidR="00CE59FE" w:rsidRDefault="0024664A">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3.2 Performance Requirements</w:t>
      </w:r>
    </w:p>
    <w:p w:rsidR="00CE59FE" w:rsidRDefault="0024664A">
      <w:r>
        <w:rPr>
          <w:rFonts w:ascii="Times New Roman" w:eastAsia="Times New Roman" w:hAnsi="Times New Roman" w:cs="Times New Roman"/>
          <w:b/>
          <w:sz w:val="24"/>
          <w:szCs w:val="24"/>
        </w:rPr>
        <w:tab/>
      </w:r>
      <w:r>
        <w:rPr>
          <w:rFonts w:ascii="Times New Roman" w:eastAsia="Times New Roman" w:hAnsi="Times New Roman" w:cs="Times New Roman"/>
        </w:rPr>
        <w:t>The web system will be able to run on three primary browsers, Google Chrome, Internet Explorer, and Mozilla Firefox. The website will be accessible even when image and video elements are not functioning. The website will be ho</w:t>
      </w:r>
      <w:r>
        <w:rPr>
          <w:rFonts w:ascii="Times New Roman" w:eastAsia="Times New Roman" w:hAnsi="Times New Roman" w:cs="Times New Roman"/>
        </w:rPr>
        <w:t>sted on a server and will be available to anyone at anytime and it will be HTML 5 standardized.</w:t>
      </w:r>
    </w:p>
    <w:p w:rsidR="00CE59FE" w:rsidRDefault="00CE59FE"/>
    <w:p w:rsidR="00CE59FE" w:rsidRDefault="0024664A">
      <w:r>
        <w:rPr>
          <w:rFonts w:ascii="Times New Roman" w:eastAsia="Times New Roman" w:hAnsi="Times New Roman" w:cs="Times New Roman"/>
          <w:b/>
          <w:sz w:val="24"/>
          <w:szCs w:val="24"/>
        </w:rPr>
        <w:tab/>
        <w:t>3.3 Logical Database Requirements</w:t>
      </w:r>
    </w:p>
    <w:p w:rsidR="00CE59FE" w:rsidRDefault="0024664A">
      <w:r>
        <w:rPr>
          <w:rFonts w:ascii="Times New Roman" w:eastAsia="Times New Roman" w:hAnsi="Times New Roman" w:cs="Times New Roman"/>
          <w:b/>
          <w:sz w:val="24"/>
          <w:szCs w:val="24"/>
        </w:rPr>
        <w:tab/>
      </w:r>
      <w:del w:id="46" w:author="Ben Zhang" w:date="2017-01-28T09:24:00Z">
        <w:r>
          <w:rPr>
            <w:rFonts w:ascii="Times New Roman" w:eastAsia="Times New Roman" w:hAnsi="Times New Roman" w:cs="Times New Roman"/>
          </w:rPr>
          <w:delText xml:space="preserve">HonestGames™ </w:delText>
        </w:r>
      </w:del>
      <w:ins w:id="47" w:author="Ben Zhang" w:date="2017-01-28T09:24:00Z">
        <w:r>
          <w:rPr>
            <w:rFonts w:ascii="Times New Roman" w:eastAsia="Times New Roman" w:hAnsi="Times New Roman" w:cs="Times New Roman"/>
          </w:rPr>
          <w:t>Game Review 8™</w:t>
        </w:r>
      </w:ins>
      <w:r>
        <w:rPr>
          <w:rFonts w:ascii="Times New Roman" w:eastAsia="Times New Roman" w:hAnsi="Times New Roman" w:cs="Times New Roman"/>
        </w:rPr>
        <w:t>will use SQL to store and retrieve information from databases. One database will store data such</w:t>
      </w:r>
      <w:r>
        <w:rPr>
          <w:rFonts w:ascii="Times New Roman" w:eastAsia="Times New Roman" w:hAnsi="Times New Roman" w:cs="Times New Roman"/>
        </w:rPr>
        <w:t xml:space="preserve"> as usernames, passwords, upvotes, date of birth, age, and other member </w:t>
      </w:r>
      <w:r>
        <w:rPr>
          <w:rFonts w:ascii="Times New Roman" w:eastAsia="Times New Roman" w:hAnsi="Times New Roman" w:cs="Times New Roman"/>
        </w:rPr>
        <w:lastRenderedPageBreak/>
        <w:t>information. While the other database will store tags, titles, authors, and genres</w:t>
      </w:r>
      <w:r>
        <w:rPr>
          <w:rFonts w:ascii="Times New Roman" w:eastAsia="Times New Roman" w:hAnsi="Times New Roman" w:cs="Times New Roman"/>
          <w:b/>
        </w:rPr>
        <w:t xml:space="preserve"> </w:t>
      </w:r>
      <w:r>
        <w:rPr>
          <w:rFonts w:ascii="Times New Roman" w:eastAsia="Times New Roman" w:hAnsi="Times New Roman" w:cs="Times New Roman"/>
        </w:rPr>
        <w:t>for the article search function.</w:t>
      </w:r>
    </w:p>
    <w:p w:rsidR="00CE59FE" w:rsidRDefault="0024664A">
      <w:r>
        <w:rPr>
          <w:rFonts w:ascii="Times New Roman" w:eastAsia="Times New Roman" w:hAnsi="Times New Roman" w:cs="Times New Roman"/>
          <w:b/>
          <w:sz w:val="24"/>
          <w:szCs w:val="24"/>
        </w:rPr>
        <w:tab/>
      </w:r>
    </w:p>
    <w:p w:rsidR="00CE59FE" w:rsidRDefault="0024664A">
      <w:r>
        <w:rPr>
          <w:rFonts w:ascii="Times New Roman" w:eastAsia="Times New Roman" w:hAnsi="Times New Roman" w:cs="Times New Roman"/>
          <w:b/>
          <w:sz w:val="24"/>
          <w:szCs w:val="24"/>
        </w:rPr>
        <w:tab/>
        <w:t>3.4 Design Constraints</w:t>
      </w:r>
    </w:p>
    <w:p w:rsidR="00CE59FE" w:rsidRDefault="0024664A">
      <w:r>
        <w:rPr>
          <w:rFonts w:ascii="Times New Roman" w:eastAsia="Times New Roman" w:hAnsi="Times New Roman" w:cs="Times New Roman"/>
          <w:b/>
          <w:sz w:val="24"/>
          <w:szCs w:val="24"/>
        </w:rPr>
        <w:tab/>
      </w:r>
      <w:r>
        <w:rPr>
          <w:rFonts w:ascii="Times New Roman" w:eastAsia="Times New Roman" w:hAnsi="Times New Roman" w:cs="Times New Roman"/>
        </w:rPr>
        <w:t>Due to time constraints, functions such a</w:t>
      </w:r>
      <w:r>
        <w:rPr>
          <w:rFonts w:ascii="Times New Roman" w:eastAsia="Times New Roman" w:hAnsi="Times New Roman" w:cs="Times New Roman"/>
        </w:rPr>
        <w:t xml:space="preserve">s the </w:t>
      </w:r>
      <w:del w:id="48" w:author="Ben Zhang" w:date="2017-01-28T09:25:00Z">
        <w:r>
          <w:rPr>
            <w:rFonts w:ascii="Times New Roman" w:eastAsia="Times New Roman" w:hAnsi="Times New Roman" w:cs="Times New Roman"/>
          </w:rPr>
          <w:delText>ability to upvote/downvote reviews</w:delText>
        </w:r>
      </w:del>
      <w:r>
        <w:rPr>
          <w:rFonts w:ascii="Times New Roman" w:eastAsia="Times New Roman" w:hAnsi="Times New Roman" w:cs="Times New Roman"/>
        </w:rPr>
        <w:t xml:space="preserve"> </w:t>
      </w:r>
      <w:ins w:id="49" w:author="Ben Zhang" w:date="2017-01-28T09:25:00Z">
        <w:r>
          <w:rPr>
            <w:rFonts w:ascii="Times New Roman" w:eastAsia="Times New Roman" w:hAnsi="Times New Roman" w:cs="Times New Roman"/>
          </w:rPr>
          <w:t xml:space="preserve">forum </w:t>
        </w:r>
      </w:ins>
      <w:r>
        <w:rPr>
          <w:rFonts w:ascii="Times New Roman" w:eastAsia="Times New Roman" w:hAnsi="Times New Roman" w:cs="Times New Roman"/>
        </w:rPr>
        <w:t>are not listed in functional requirement. If time permits they may be implemented.</w:t>
      </w:r>
    </w:p>
    <w:p w:rsidR="00CE59FE" w:rsidRDefault="00CE59FE"/>
    <w:p w:rsidR="00CE59FE" w:rsidRDefault="00CE59FE"/>
    <w:p w:rsidR="00CE59FE" w:rsidRDefault="0024664A">
      <w:r>
        <w:rPr>
          <w:rFonts w:ascii="Times New Roman" w:eastAsia="Times New Roman" w:hAnsi="Times New Roman" w:cs="Times New Roman"/>
          <w:b/>
          <w:sz w:val="28"/>
          <w:szCs w:val="28"/>
        </w:rPr>
        <w:t>4. Management Process</w:t>
      </w:r>
    </w:p>
    <w:p w:rsidR="00CE59FE" w:rsidRDefault="0024664A">
      <w:r>
        <w:rPr>
          <w:rFonts w:ascii="Times New Roman" w:eastAsia="Times New Roman" w:hAnsi="Times New Roman" w:cs="Times New Roman"/>
          <w:b/>
          <w:sz w:val="28"/>
          <w:szCs w:val="28"/>
        </w:rPr>
        <w:tab/>
      </w:r>
      <w:r>
        <w:rPr>
          <w:rFonts w:ascii="Times New Roman" w:eastAsia="Times New Roman" w:hAnsi="Times New Roman" w:cs="Times New Roman"/>
        </w:rPr>
        <w:t>The project leader has devised a project outline describing the meeting agenda, plan for missing work</w:t>
      </w:r>
      <w:r>
        <w:rPr>
          <w:rFonts w:ascii="Times New Roman" w:eastAsia="Times New Roman" w:hAnsi="Times New Roman" w:cs="Times New Roman"/>
        </w:rPr>
        <w:t>, contribution mark rubric, and an idea sheet for each milestone on the google drive for members to access. The project leader is responsible for coordinating the completion of the project, which includes scheduling meetings, assigning work, taking notes o</w:t>
      </w:r>
      <w:r>
        <w:rPr>
          <w:rFonts w:ascii="Times New Roman" w:eastAsia="Times New Roman" w:hAnsi="Times New Roman" w:cs="Times New Roman"/>
        </w:rPr>
        <w:t>f meetings, and ensuring work is done on-time. The members are responsible for attending project meetings as well as finishing their assigned work.</w:t>
      </w:r>
    </w:p>
    <w:p w:rsidR="00CE59FE" w:rsidRDefault="0024664A">
      <w:r>
        <w:rPr>
          <w:rFonts w:ascii="Times New Roman" w:eastAsia="Times New Roman" w:hAnsi="Times New Roman" w:cs="Times New Roman"/>
        </w:rPr>
        <w:tab/>
      </w:r>
    </w:p>
    <w:p w:rsidR="00CE59FE" w:rsidRDefault="0024664A">
      <w:pPr>
        <w:ind w:firstLine="720"/>
      </w:pPr>
      <w:r>
        <w:rPr>
          <w:rFonts w:ascii="Times New Roman" w:eastAsia="Times New Roman" w:hAnsi="Times New Roman" w:cs="Times New Roman"/>
          <w:b/>
          <w:sz w:val="24"/>
          <w:szCs w:val="24"/>
        </w:rPr>
        <w:t>4.1 Meeting Schedule</w:t>
      </w:r>
    </w:p>
    <w:p w:rsidR="00CE59FE" w:rsidRDefault="0024664A">
      <w:r>
        <w:rPr>
          <w:rFonts w:ascii="Times New Roman" w:eastAsia="Times New Roman" w:hAnsi="Times New Roman" w:cs="Times New Roman"/>
          <w:b/>
          <w:sz w:val="24"/>
          <w:szCs w:val="24"/>
        </w:rPr>
        <w:tab/>
      </w:r>
      <w:r>
        <w:rPr>
          <w:rFonts w:ascii="Times New Roman" w:eastAsia="Times New Roman" w:hAnsi="Times New Roman" w:cs="Times New Roman"/>
        </w:rPr>
        <w:t xml:space="preserve">The team is meeting two times a week, once on Wednesday and once on Saturday. Work is assigned individually the following day after the last milestone is due. We will have a mini check up mid week and a due date two days before milestone is due. The first </w:t>
      </w:r>
      <w:r>
        <w:rPr>
          <w:rFonts w:ascii="Times New Roman" w:eastAsia="Times New Roman" w:hAnsi="Times New Roman" w:cs="Times New Roman"/>
        </w:rPr>
        <w:t>meeting on Saturday will mostly be going over the criteria, brainstorming ideas, and assigning work for the next two weeks. The second meeting on the next Wednesday is going to be a short check-up on the progress; problems will be discussed here. The third</w:t>
      </w:r>
      <w:r>
        <w:rPr>
          <w:rFonts w:ascii="Times New Roman" w:eastAsia="Times New Roman" w:hAnsi="Times New Roman" w:cs="Times New Roman"/>
        </w:rPr>
        <w:t xml:space="preserve"> meeting on the following Saturday will be when the assigned work is due. Members will present their work and go over any missing parts; afterwards, new assigned work and a due date will be issued to everyone. The final meeting will be on the next Wednesda</w:t>
      </w:r>
      <w:r>
        <w:rPr>
          <w:rFonts w:ascii="Times New Roman" w:eastAsia="Times New Roman" w:hAnsi="Times New Roman" w:cs="Times New Roman"/>
        </w:rPr>
        <w:t>y. Everyone will present their final work and be evaluated based on the rubric. The leader will then compile everyone’s work and hand it in.</w:t>
      </w:r>
    </w:p>
    <w:p w:rsidR="00CE59FE" w:rsidRDefault="0024664A">
      <w:r>
        <w:rPr>
          <w:rFonts w:ascii="Times New Roman" w:eastAsia="Times New Roman" w:hAnsi="Times New Roman" w:cs="Times New Roman"/>
          <w:b/>
          <w:sz w:val="24"/>
          <w:szCs w:val="24"/>
        </w:rPr>
        <w:tab/>
      </w:r>
    </w:p>
    <w:p w:rsidR="00CE59FE" w:rsidRDefault="0024664A">
      <w:pPr>
        <w:ind w:firstLine="720"/>
      </w:pPr>
      <w:r>
        <w:rPr>
          <w:rFonts w:ascii="Times New Roman" w:eastAsia="Times New Roman" w:hAnsi="Times New Roman" w:cs="Times New Roman"/>
          <w:b/>
          <w:sz w:val="24"/>
          <w:szCs w:val="24"/>
        </w:rPr>
        <w:t>4.2 Work Assignment</w:t>
      </w:r>
    </w:p>
    <w:p w:rsidR="00CE59FE" w:rsidRDefault="0024664A">
      <w:r>
        <w:rPr>
          <w:rFonts w:ascii="Times New Roman" w:eastAsia="Times New Roman" w:hAnsi="Times New Roman" w:cs="Times New Roman"/>
          <w:b/>
          <w:sz w:val="24"/>
          <w:szCs w:val="24"/>
        </w:rPr>
        <w:tab/>
      </w:r>
      <w:r>
        <w:rPr>
          <w:rFonts w:ascii="Times New Roman" w:eastAsia="Times New Roman" w:hAnsi="Times New Roman" w:cs="Times New Roman"/>
        </w:rPr>
        <w:t>Work will be assigned individually at the first meeting. Members may be further subdivided into groups of 2 or 3 to focus on specific aspects of the project. If members feel their workload is unfair it can be negotiated.</w:t>
      </w:r>
    </w:p>
    <w:p w:rsidR="00CE59FE" w:rsidRDefault="0024664A">
      <w:r>
        <w:rPr>
          <w:rFonts w:ascii="Times New Roman" w:eastAsia="Times New Roman" w:hAnsi="Times New Roman" w:cs="Times New Roman"/>
          <w:b/>
          <w:sz w:val="24"/>
          <w:szCs w:val="24"/>
        </w:rPr>
        <w:tab/>
      </w:r>
    </w:p>
    <w:p w:rsidR="00CE59FE" w:rsidRDefault="0024664A">
      <w:pPr>
        <w:ind w:firstLine="720"/>
      </w:pPr>
      <w:r>
        <w:rPr>
          <w:rFonts w:ascii="Times New Roman" w:eastAsia="Times New Roman" w:hAnsi="Times New Roman" w:cs="Times New Roman"/>
          <w:b/>
          <w:sz w:val="24"/>
          <w:szCs w:val="24"/>
        </w:rPr>
        <w:t>4.3 Marking Rubric</w:t>
      </w:r>
    </w:p>
    <w:p w:rsidR="00CE59FE" w:rsidRDefault="00CE59FE"/>
    <w:tbl>
      <w:tblPr>
        <w:tblStyle w:val="a2"/>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CE59FE">
        <w:tc>
          <w:tcPr>
            <w:tcW w:w="1872" w:type="dxa"/>
            <w:tcMar>
              <w:top w:w="100" w:type="dxa"/>
              <w:left w:w="100" w:type="dxa"/>
              <w:bottom w:w="100" w:type="dxa"/>
              <w:right w:w="100" w:type="dxa"/>
            </w:tcMar>
          </w:tcPr>
          <w:p w:rsidR="00CE59FE" w:rsidRDefault="00CE59FE">
            <w:pPr>
              <w:spacing w:line="240" w:lineRule="auto"/>
              <w:contextualSpacing w:val="0"/>
            </w:pPr>
          </w:p>
        </w:tc>
        <w:tc>
          <w:tcPr>
            <w:tcW w:w="1872" w:type="dxa"/>
            <w:tcMar>
              <w:top w:w="100" w:type="dxa"/>
              <w:left w:w="100" w:type="dxa"/>
              <w:bottom w:w="100" w:type="dxa"/>
              <w:right w:w="100" w:type="dxa"/>
            </w:tcMar>
          </w:tcPr>
          <w:p w:rsidR="00CE59FE" w:rsidRDefault="0024664A">
            <w:pPr>
              <w:spacing w:line="240" w:lineRule="auto"/>
              <w:contextualSpacing w:val="0"/>
            </w:pPr>
            <w:r>
              <w:t xml:space="preserve">1st meeting </w:t>
            </w:r>
            <w:r>
              <w:t>(Sat)</w:t>
            </w:r>
          </w:p>
        </w:tc>
        <w:tc>
          <w:tcPr>
            <w:tcW w:w="1872" w:type="dxa"/>
            <w:tcMar>
              <w:top w:w="100" w:type="dxa"/>
              <w:left w:w="100" w:type="dxa"/>
              <w:bottom w:w="100" w:type="dxa"/>
              <w:right w:w="100" w:type="dxa"/>
            </w:tcMar>
          </w:tcPr>
          <w:p w:rsidR="00CE59FE" w:rsidRDefault="0024664A">
            <w:pPr>
              <w:spacing w:line="240" w:lineRule="auto"/>
              <w:contextualSpacing w:val="0"/>
            </w:pPr>
            <w:r>
              <w:t>2nd meeting</w:t>
            </w:r>
          </w:p>
          <w:p w:rsidR="00CE59FE" w:rsidRDefault="0024664A">
            <w:pPr>
              <w:spacing w:line="240" w:lineRule="auto"/>
              <w:contextualSpacing w:val="0"/>
            </w:pPr>
            <w:r>
              <w:t>(Wed)</w:t>
            </w:r>
          </w:p>
        </w:tc>
        <w:tc>
          <w:tcPr>
            <w:tcW w:w="1872" w:type="dxa"/>
            <w:tcMar>
              <w:top w:w="100" w:type="dxa"/>
              <w:left w:w="100" w:type="dxa"/>
              <w:bottom w:w="100" w:type="dxa"/>
              <w:right w:w="100" w:type="dxa"/>
            </w:tcMar>
          </w:tcPr>
          <w:p w:rsidR="00CE59FE" w:rsidRDefault="0024664A">
            <w:pPr>
              <w:spacing w:line="240" w:lineRule="auto"/>
              <w:contextualSpacing w:val="0"/>
            </w:pPr>
            <w:r>
              <w:t>3rd meeting</w:t>
            </w:r>
          </w:p>
          <w:p w:rsidR="00CE59FE" w:rsidRDefault="0024664A">
            <w:pPr>
              <w:spacing w:line="240" w:lineRule="auto"/>
              <w:contextualSpacing w:val="0"/>
            </w:pPr>
            <w:r>
              <w:t>(Sat)</w:t>
            </w:r>
          </w:p>
        </w:tc>
        <w:tc>
          <w:tcPr>
            <w:tcW w:w="1872" w:type="dxa"/>
            <w:tcMar>
              <w:top w:w="100" w:type="dxa"/>
              <w:left w:w="100" w:type="dxa"/>
              <w:bottom w:w="100" w:type="dxa"/>
              <w:right w:w="100" w:type="dxa"/>
            </w:tcMar>
          </w:tcPr>
          <w:p w:rsidR="00CE59FE" w:rsidRDefault="0024664A">
            <w:pPr>
              <w:spacing w:line="240" w:lineRule="auto"/>
              <w:contextualSpacing w:val="0"/>
            </w:pPr>
            <w:r>
              <w:t>4th meeting</w:t>
            </w:r>
          </w:p>
          <w:p w:rsidR="00CE59FE" w:rsidRDefault="0024664A">
            <w:pPr>
              <w:spacing w:line="240" w:lineRule="auto"/>
              <w:contextualSpacing w:val="0"/>
            </w:pPr>
            <w:r>
              <w:t>(Wed)</w:t>
            </w:r>
          </w:p>
        </w:tc>
      </w:tr>
      <w:tr w:rsidR="00CE59FE">
        <w:tc>
          <w:tcPr>
            <w:tcW w:w="1872" w:type="dxa"/>
            <w:tcMar>
              <w:top w:w="100" w:type="dxa"/>
              <w:left w:w="100" w:type="dxa"/>
              <w:bottom w:w="100" w:type="dxa"/>
              <w:right w:w="100" w:type="dxa"/>
            </w:tcMar>
          </w:tcPr>
          <w:p w:rsidR="00CE59FE" w:rsidRDefault="0024664A">
            <w:pPr>
              <w:spacing w:line="240" w:lineRule="auto"/>
              <w:contextualSpacing w:val="0"/>
            </w:pPr>
            <w:r>
              <w:t>Attendance</w:t>
            </w:r>
          </w:p>
        </w:tc>
        <w:tc>
          <w:tcPr>
            <w:tcW w:w="1872" w:type="dxa"/>
            <w:tcMar>
              <w:top w:w="100" w:type="dxa"/>
              <w:left w:w="100" w:type="dxa"/>
              <w:bottom w:w="100" w:type="dxa"/>
              <w:right w:w="100" w:type="dxa"/>
            </w:tcMar>
          </w:tcPr>
          <w:p w:rsidR="00CE59FE" w:rsidRDefault="0024664A">
            <w:pPr>
              <w:spacing w:line="240" w:lineRule="auto"/>
              <w:contextualSpacing w:val="0"/>
            </w:pPr>
            <w:r>
              <w:t>/1</w:t>
            </w:r>
          </w:p>
        </w:tc>
        <w:tc>
          <w:tcPr>
            <w:tcW w:w="1872" w:type="dxa"/>
            <w:tcMar>
              <w:top w:w="100" w:type="dxa"/>
              <w:left w:w="100" w:type="dxa"/>
              <w:bottom w:w="100" w:type="dxa"/>
              <w:right w:w="100" w:type="dxa"/>
            </w:tcMar>
          </w:tcPr>
          <w:p w:rsidR="00CE59FE" w:rsidRDefault="0024664A">
            <w:pPr>
              <w:spacing w:line="240" w:lineRule="auto"/>
              <w:contextualSpacing w:val="0"/>
            </w:pPr>
            <w:r>
              <w:t>/1</w:t>
            </w:r>
          </w:p>
        </w:tc>
        <w:tc>
          <w:tcPr>
            <w:tcW w:w="1872" w:type="dxa"/>
            <w:tcMar>
              <w:top w:w="100" w:type="dxa"/>
              <w:left w:w="100" w:type="dxa"/>
              <w:bottom w:w="100" w:type="dxa"/>
              <w:right w:w="100" w:type="dxa"/>
            </w:tcMar>
          </w:tcPr>
          <w:p w:rsidR="00CE59FE" w:rsidRDefault="0024664A">
            <w:pPr>
              <w:spacing w:line="240" w:lineRule="auto"/>
              <w:contextualSpacing w:val="0"/>
            </w:pPr>
            <w:r>
              <w:t>/1</w:t>
            </w:r>
          </w:p>
        </w:tc>
        <w:tc>
          <w:tcPr>
            <w:tcW w:w="1872" w:type="dxa"/>
            <w:tcMar>
              <w:top w:w="100" w:type="dxa"/>
              <w:left w:w="100" w:type="dxa"/>
              <w:bottom w:w="100" w:type="dxa"/>
              <w:right w:w="100" w:type="dxa"/>
            </w:tcMar>
          </w:tcPr>
          <w:p w:rsidR="00CE59FE" w:rsidRDefault="0024664A">
            <w:pPr>
              <w:spacing w:line="240" w:lineRule="auto"/>
              <w:contextualSpacing w:val="0"/>
            </w:pPr>
            <w:r>
              <w:t>/1</w:t>
            </w:r>
          </w:p>
        </w:tc>
      </w:tr>
      <w:tr w:rsidR="00CE59FE">
        <w:tc>
          <w:tcPr>
            <w:tcW w:w="1872" w:type="dxa"/>
            <w:tcMar>
              <w:top w:w="100" w:type="dxa"/>
              <w:left w:w="100" w:type="dxa"/>
              <w:bottom w:w="100" w:type="dxa"/>
              <w:right w:w="100" w:type="dxa"/>
            </w:tcMar>
          </w:tcPr>
          <w:p w:rsidR="00CE59FE" w:rsidRDefault="0024664A">
            <w:pPr>
              <w:spacing w:line="240" w:lineRule="auto"/>
              <w:contextualSpacing w:val="0"/>
            </w:pPr>
            <w:r>
              <w:t>Work Completion</w:t>
            </w:r>
          </w:p>
        </w:tc>
        <w:tc>
          <w:tcPr>
            <w:tcW w:w="1872" w:type="dxa"/>
            <w:tcMar>
              <w:top w:w="100" w:type="dxa"/>
              <w:left w:w="100" w:type="dxa"/>
              <w:bottom w:w="100" w:type="dxa"/>
              <w:right w:w="100" w:type="dxa"/>
            </w:tcMar>
          </w:tcPr>
          <w:p w:rsidR="00CE59FE" w:rsidRDefault="0024664A">
            <w:pPr>
              <w:spacing w:line="240" w:lineRule="auto"/>
              <w:contextualSpacing w:val="0"/>
            </w:pPr>
            <w:r>
              <w:t>-</w:t>
            </w:r>
          </w:p>
        </w:tc>
        <w:tc>
          <w:tcPr>
            <w:tcW w:w="1872" w:type="dxa"/>
            <w:tcMar>
              <w:top w:w="100" w:type="dxa"/>
              <w:left w:w="100" w:type="dxa"/>
              <w:bottom w:w="100" w:type="dxa"/>
              <w:right w:w="100" w:type="dxa"/>
            </w:tcMar>
          </w:tcPr>
          <w:p w:rsidR="00CE59FE" w:rsidRDefault="0024664A">
            <w:pPr>
              <w:spacing w:line="240" w:lineRule="auto"/>
              <w:contextualSpacing w:val="0"/>
            </w:pPr>
            <w:r>
              <w:t>-</w:t>
            </w:r>
          </w:p>
        </w:tc>
        <w:tc>
          <w:tcPr>
            <w:tcW w:w="1872" w:type="dxa"/>
            <w:tcMar>
              <w:top w:w="100" w:type="dxa"/>
              <w:left w:w="100" w:type="dxa"/>
              <w:bottom w:w="100" w:type="dxa"/>
              <w:right w:w="100" w:type="dxa"/>
            </w:tcMar>
          </w:tcPr>
          <w:p w:rsidR="00CE59FE" w:rsidRDefault="0024664A">
            <w:pPr>
              <w:spacing w:line="240" w:lineRule="auto"/>
              <w:contextualSpacing w:val="0"/>
            </w:pPr>
            <w:r>
              <w:t>/3</w:t>
            </w:r>
          </w:p>
        </w:tc>
        <w:tc>
          <w:tcPr>
            <w:tcW w:w="1872" w:type="dxa"/>
            <w:tcMar>
              <w:top w:w="100" w:type="dxa"/>
              <w:left w:w="100" w:type="dxa"/>
              <w:bottom w:w="100" w:type="dxa"/>
              <w:right w:w="100" w:type="dxa"/>
            </w:tcMar>
          </w:tcPr>
          <w:p w:rsidR="00CE59FE" w:rsidRDefault="0024664A">
            <w:pPr>
              <w:spacing w:line="240" w:lineRule="auto"/>
              <w:contextualSpacing w:val="0"/>
            </w:pPr>
            <w:r>
              <w:t>/3</w:t>
            </w:r>
          </w:p>
        </w:tc>
      </w:tr>
    </w:tbl>
    <w:p w:rsidR="00CE59FE" w:rsidRDefault="00CE59FE"/>
    <w:p w:rsidR="00CE59FE" w:rsidRDefault="0024664A">
      <w:r>
        <w:rPr>
          <w:rFonts w:ascii="Times New Roman" w:eastAsia="Times New Roman" w:hAnsi="Times New Roman" w:cs="Times New Roman"/>
          <w:b/>
          <w:sz w:val="24"/>
          <w:szCs w:val="24"/>
        </w:rPr>
        <w:lastRenderedPageBreak/>
        <w:tab/>
      </w:r>
      <w:r>
        <w:rPr>
          <w:rFonts w:ascii="Times New Roman" w:eastAsia="Times New Roman" w:hAnsi="Times New Roman" w:cs="Times New Roman"/>
        </w:rPr>
        <w:t>This rubric will be followed strictly to avoid subjective judgment of other member’s work. As friends it might be hard to point fingers; therefore, this will help with marking and provides an easy way for us to provide members feedback at the end of the te</w:t>
      </w:r>
      <w:r>
        <w:rPr>
          <w:rFonts w:ascii="Times New Roman" w:eastAsia="Times New Roman" w:hAnsi="Times New Roman" w:cs="Times New Roman"/>
        </w:rPr>
        <w:t>rm.</w:t>
      </w:r>
    </w:p>
    <w:p w:rsidR="00CE59FE" w:rsidRDefault="0024664A">
      <w:r>
        <w:rPr>
          <w:rFonts w:ascii="Times New Roman" w:eastAsia="Times New Roman" w:hAnsi="Times New Roman" w:cs="Times New Roman"/>
          <w:b/>
          <w:sz w:val="24"/>
          <w:szCs w:val="24"/>
        </w:rPr>
        <w:tab/>
      </w:r>
      <w:r>
        <w:rPr>
          <w:rFonts w:ascii="Times New Roman" w:eastAsia="Times New Roman" w:hAnsi="Times New Roman" w:cs="Times New Roman"/>
        </w:rPr>
        <w:t>Work completion is marked accordingly:</w:t>
      </w:r>
    </w:p>
    <w:p w:rsidR="00CE59FE" w:rsidRDefault="0024664A">
      <w:r>
        <w:rPr>
          <w:rFonts w:ascii="Times New Roman" w:eastAsia="Times New Roman" w:hAnsi="Times New Roman" w:cs="Times New Roman"/>
        </w:rPr>
        <w:tab/>
      </w:r>
      <w:r>
        <w:rPr>
          <w:rFonts w:ascii="Times New Roman" w:eastAsia="Times New Roman" w:hAnsi="Times New Roman" w:cs="Times New Roman"/>
        </w:rPr>
        <w:tab/>
        <w:t>- Did not do anything :</w:t>
      </w:r>
      <w:r>
        <w:rPr>
          <w:rFonts w:ascii="Times New Roman" w:eastAsia="Times New Roman" w:hAnsi="Times New Roman" w:cs="Times New Roman"/>
          <w:b/>
        </w:rPr>
        <w:t xml:space="preserve"> 0</w:t>
      </w:r>
    </w:p>
    <w:p w:rsidR="00CE59FE" w:rsidRDefault="0024664A">
      <w:r>
        <w:rPr>
          <w:rFonts w:ascii="Times New Roman" w:eastAsia="Times New Roman" w:hAnsi="Times New Roman" w:cs="Times New Roman"/>
        </w:rPr>
        <w:tab/>
      </w:r>
      <w:r>
        <w:rPr>
          <w:rFonts w:ascii="Times New Roman" w:eastAsia="Times New Roman" w:hAnsi="Times New Roman" w:cs="Times New Roman"/>
        </w:rPr>
        <w:tab/>
        <w:t xml:space="preserve">- Minimal effort (still requires other members to complete): </w:t>
      </w:r>
      <w:r>
        <w:rPr>
          <w:rFonts w:ascii="Times New Roman" w:eastAsia="Times New Roman" w:hAnsi="Times New Roman" w:cs="Times New Roman"/>
          <w:b/>
        </w:rPr>
        <w:t>1</w:t>
      </w:r>
    </w:p>
    <w:p w:rsidR="00CE59FE" w:rsidRDefault="0024664A">
      <w:r>
        <w:rPr>
          <w:rFonts w:ascii="Times New Roman" w:eastAsia="Times New Roman" w:hAnsi="Times New Roman" w:cs="Times New Roman"/>
        </w:rPr>
        <w:tab/>
      </w:r>
      <w:r>
        <w:rPr>
          <w:rFonts w:ascii="Times New Roman" w:eastAsia="Times New Roman" w:hAnsi="Times New Roman" w:cs="Times New Roman"/>
        </w:rPr>
        <w:tab/>
        <w:t xml:space="preserve">- Unable to finish assigned portion, but has most of it done: </w:t>
      </w:r>
      <w:r>
        <w:rPr>
          <w:rFonts w:ascii="Times New Roman" w:eastAsia="Times New Roman" w:hAnsi="Times New Roman" w:cs="Times New Roman"/>
          <w:b/>
        </w:rPr>
        <w:t>2</w:t>
      </w:r>
    </w:p>
    <w:p w:rsidR="00CE59FE" w:rsidRDefault="0024664A">
      <w:pPr>
        <w:ind w:firstLine="720"/>
      </w:pPr>
      <w:r>
        <w:rPr>
          <w:rFonts w:ascii="Times New Roman" w:eastAsia="Times New Roman" w:hAnsi="Times New Roman" w:cs="Times New Roman"/>
        </w:rPr>
        <w:tab/>
        <w:t xml:space="preserve">- Finished work: </w:t>
      </w:r>
      <w:r>
        <w:rPr>
          <w:rFonts w:ascii="Times New Roman" w:eastAsia="Times New Roman" w:hAnsi="Times New Roman" w:cs="Times New Roman"/>
          <w:b/>
        </w:rPr>
        <w:t>3</w:t>
      </w:r>
      <w:r>
        <w:rPr>
          <w:rFonts w:ascii="Times New Roman" w:eastAsia="Times New Roman" w:hAnsi="Times New Roman" w:cs="Times New Roman"/>
          <w:b/>
          <w:sz w:val="24"/>
          <w:szCs w:val="24"/>
        </w:rPr>
        <w:tab/>
      </w:r>
    </w:p>
    <w:p w:rsidR="00CE59FE" w:rsidRDefault="0024664A">
      <w:pPr>
        <w:ind w:firstLine="720"/>
      </w:pPr>
      <w:r>
        <w:rPr>
          <w:rFonts w:ascii="Times New Roman" w:eastAsia="Times New Roman" w:hAnsi="Times New Roman" w:cs="Times New Roman"/>
        </w:rPr>
        <w:t>The total mark will be 10 per mi</w:t>
      </w:r>
      <w:r>
        <w:rPr>
          <w:rFonts w:ascii="Times New Roman" w:eastAsia="Times New Roman" w:hAnsi="Times New Roman" w:cs="Times New Roman"/>
        </w:rPr>
        <w:t>lestone. Marks for each milestone will be tallied up at the end of the project to determine each member’s peer reviews.</w:t>
      </w:r>
    </w:p>
    <w:p w:rsidR="00CE59FE" w:rsidRDefault="00CE59FE">
      <w:pPr>
        <w:ind w:left="720" w:firstLine="720"/>
      </w:pPr>
    </w:p>
    <w:p w:rsidR="00CE59FE" w:rsidRDefault="0024664A">
      <w:pPr>
        <w:ind w:left="720" w:firstLine="720"/>
      </w:pPr>
      <w:r>
        <w:rPr>
          <w:rFonts w:ascii="Times New Roman" w:eastAsia="Times New Roman" w:hAnsi="Times New Roman" w:cs="Times New Roman"/>
          <w:b/>
          <w:sz w:val="24"/>
          <w:szCs w:val="24"/>
        </w:rPr>
        <w:t>4.3.1 Missing work policy</w:t>
      </w:r>
    </w:p>
    <w:p w:rsidR="00CE59FE" w:rsidRDefault="0024664A">
      <w:pPr>
        <w:ind w:left="720" w:firstLine="720"/>
      </w:pPr>
      <w:r>
        <w:rPr>
          <w:rFonts w:ascii="Times New Roman" w:eastAsia="Times New Roman" w:hAnsi="Times New Roman" w:cs="Times New Roman"/>
        </w:rPr>
        <w:t>If any members are not able to complete their assigned work by the 4th meeting, the other members will help with their work and finish it before Friday.</w:t>
      </w:r>
    </w:p>
    <w:p w:rsidR="00CE59FE" w:rsidRDefault="00CE59FE">
      <w:pPr>
        <w:ind w:left="720" w:firstLine="720"/>
      </w:pPr>
    </w:p>
    <w:p w:rsidR="00CE59FE" w:rsidRDefault="0024664A">
      <w:pPr>
        <w:ind w:right="270"/>
      </w:pPr>
      <w:r>
        <w:rPr>
          <w:rFonts w:ascii="Times New Roman" w:eastAsia="Times New Roman" w:hAnsi="Times New Roman" w:cs="Times New Roman"/>
          <w:b/>
          <w:sz w:val="24"/>
          <w:szCs w:val="24"/>
        </w:rPr>
        <w:tab/>
        <w:t>4.4 Collaboration Platform</w:t>
      </w:r>
    </w:p>
    <w:p w:rsidR="00CE59FE" w:rsidRDefault="0024664A">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Members will collaborate over Google Drive, Discord and GitHub. Google Drive will be used to post documents for others to view and edit, Discord will be used to communicate between members, and GitHub</w:t>
      </w:r>
    </w:p>
    <w:sectPr w:rsidR="00CE59FE">
      <w:headerReference w:type="default" r:id="rId62"/>
      <w:footerReference w:type="default" r:id="rId63"/>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664A" w:rsidRDefault="0024664A">
      <w:pPr>
        <w:spacing w:line="240" w:lineRule="auto"/>
      </w:pPr>
      <w:r>
        <w:separator/>
      </w:r>
    </w:p>
  </w:endnote>
  <w:endnote w:type="continuationSeparator" w:id="0">
    <w:p w:rsidR="0024664A" w:rsidRDefault="002466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auto"/>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59FE" w:rsidRDefault="0024664A">
    <w:pPr>
      <w:tabs>
        <w:tab w:val="center" w:pos="4680"/>
        <w:tab w:val="right" w:pos="9360"/>
      </w:tabs>
      <w:spacing w:after="1428" w:line="240" w:lineRule="auto"/>
    </w:pPr>
    <w:r>
      <w:t xml:space="preserve">Page | </w:t>
    </w:r>
    <w:r>
      <w:fldChar w:fldCharType="begin"/>
    </w:r>
    <w:r>
      <w:instrText>PAGE</w:instrText>
    </w:r>
    <w:r>
      <w:fldChar w:fldCharType="separate"/>
    </w:r>
    <w:r w:rsidR="00C55B18">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664A" w:rsidRDefault="0024664A">
      <w:pPr>
        <w:spacing w:line="240" w:lineRule="auto"/>
      </w:pPr>
      <w:r>
        <w:separator/>
      </w:r>
    </w:p>
  </w:footnote>
  <w:footnote w:type="continuationSeparator" w:id="0">
    <w:p w:rsidR="0024664A" w:rsidRDefault="002466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59FE" w:rsidRDefault="00CE59FE">
    <w:pPr>
      <w:widowControl/>
      <w:rPr>
        <w:rFonts w:ascii="Times New Roman" w:eastAsia="Times New Roman" w:hAnsi="Times New Roman" w:cs="Times New Roman"/>
        <w:b/>
        <w:sz w:val="28"/>
        <w:szCs w:val="28"/>
      </w:rPr>
    </w:pPr>
  </w:p>
  <w:p w:rsidR="00CE59FE" w:rsidRDefault="00CE59FE">
    <w:pPr>
      <w:widowControl/>
      <w:rPr>
        <w:rFonts w:ascii="Times New Roman" w:eastAsia="Times New Roman" w:hAnsi="Times New Roman"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8C6978"/>
    <w:multiLevelType w:val="multilevel"/>
    <w:tmpl w:val="D32A6DE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15:restartNumberingAfterBreak="0">
    <w:nsid w:val="1531402E"/>
    <w:multiLevelType w:val="multilevel"/>
    <w:tmpl w:val="C8DC18A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15:restartNumberingAfterBreak="0">
    <w:nsid w:val="37C65938"/>
    <w:multiLevelType w:val="multilevel"/>
    <w:tmpl w:val="2784414A"/>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abstractNum w:abstractNumId="3" w15:restartNumberingAfterBreak="0">
    <w:nsid w:val="4A26592C"/>
    <w:multiLevelType w:val="multilevel"/>
    <w:tmpl w:val="68E221D6"/>
    <w:lvl w:ilvl="0">
      <w:start w:val="1"/>
      <w:numFmt w:val="bullet"/>
      <w:lvlText w:val="●"/>
      <w:lvlJc w:val="left"/>
      <w:pPr>
        <w:ind w:left="1440" w:firstLine="2520"/>
      </w:pPr>
      <w:rPr>
        <w:rFonts w:ascii="Arial" w:eastAsia="Arial" w:hAnsi="Arial" w:cs="Arial"/>
      </w:rPr>
    </w:lvl>
    <w:lvl w:ilvl="1">
      <w:start w:val="1"/>
      <w:numFmt w:val="bullet"/>
      <w:lvlText w:val="o"/>
      <w:lvlJc w:val="left"/>
      <w:pPr>
        <w:ind w:left="2160" w:firstLine="3960"/>
      </w:pPr>
      <w:rPr>
        <w:rFonts w:ascii="Arial" w:eastAsia="Arial" w:hAnsi="Arial" w:cs="Arial"/>
      </w:rPr>
    </w:lvl>
    <w:lvl w:ilvl="2">
      <w:start w:val="1"/>
      <w:numFmt w:val="bullet"/>
      <w:lvlText w:val="▪"/>
      <w:lvlJc w:val="left"/>
      <w:pPr>
        <w:ind w:left="2880" w:firstLine="5400"/>
      </w:pPr>
      <w:rPr>
        <w:rFonts w:ascii="Arial" w:eastAsia="Arial" w:hAnsi="Arial" w:cs="Arial"/>
      </w:rPr>
    </w:lvl>
    <w:lvl w:ilvl="3">
      <w:start w:val="1"/>
      <w:numFmt w:val="bullet"/>
      <w:lvlText w:val="●"/>
      <w:lvlJc w:val="left"/>
      <w:pPr>
        <w:ind w:left="3600" w:firstLine="6840"/>
      </w:pPr>
      <w:rPr>
        <w:rFonts w:ascii="Arial" w:eastAsia="Arial" w:hAnsi="Arial" w:cs="Arial"/>
      </w:rPr>
    </w:lvl>
    <w:lvl w:ilvl="4">
      <w:start w:val="1"/>
      <w:numFmt w:val="bullet"/>
      <w:lvlText w:val="o"/>
      <w:lvlJc w:val="left"/>
      <w:pPr>
        <w:ind w:left="4320" w:firstLine="8280"/>
      </w:pPr>
      <w:rPr>
        <w:rFonts w:ascii="Arial" w:eastAsia="Arial" w:hAnsi="Arial" w:cs="Arial"/>
      </w:rPr>
    </w:lvl>
    <w:lvl w:ilvl="5">
      <w:start w:val="1"/>
      <w:numFmt w:val="bullet"/>
      <w:lvlText w:val="▪"/>
      <w:lvlJc w:val="left"/>
      <w:pPr>
        <w:ind w:left="5040" w:firstLine="9720"/>
      </w:pPr>
      <w:rPr>
        <w:rFonts w:ascii="Arial" w:eastAsia="Arial" w:hAnsi="Arial" w:cs="Arial"/>
      </w:rPr>
    </w:lvl>
    <w:lvl w:ilvl="6">
      <w:start w:val="1"/>
      <w:numFmt w:val="bullet"/>
      <w:lvlText w:val="●"/>
      <w:lvlJc w:val="left"/>
      <w:pPr>
        <w:ind w:left="5760" w:firstLine="11160"/>
      </w:pPr>
      <w:rPr>
        <w:rFonts w:ascii="Arial" w:eastAsia="Arial" w:hAnsi="Arial" w:cs="Arial"/>
      </w:rPr>
    </w:lvl>
    <w:lvl w:ilvl="7">
      <w:start w:val="1"/>
      <w:numFmt w:val="bullet"/>
      <w:lvlText w:val="o"/>
      <w:lvlJc w:val="left"/>
      <w:pPr>
        <w:ind w:left="6480" w:firstLine="12600"/>
      </w:pPr>
      <w:rPr>
        <w:rFonts w:ascii="Arial" w:eastAsia="Arial" w:hAnsi="Arial" w:cs="Arial"/>
      </w:rPr>
    </w:lvl>
    <w:lvl w:ilvl="8">
      <w:start w:val="1"/>
      <w:numFmt w:val="bullet"/>
      <w:lvlText w:val="▪"/>
      <w:lvlJc w:val="left"/>
      <w:pPr>
        <w:ind w:left="7200" w:firstLine="14040"/>
      </w:pPr>
      <w:rPr>
        <w:rFonts w:ascii="Arial" w:eastAsia="Arial" w:hAnsi="Arial" w:cs="Arial"/>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E59FE"/>
    <w:rsid w:val="0001270C"/>
    <w:rsid w:val="00020E2B"/>
    <w:rsid w:val="0024664A"/>
    <w:rsid w:val="00247452"/>
    <w:rsid w:val="002C1A83"/>
    <w:rsid w:val="00427C96"/>
    <w:rsid w:val="004A6F1B"/>
    <w:rsid w:val="004E2A46"/>
    <w:rsid w:val="004E6083"/>
    <w:rsid w:val="004F778C"/>
    <w:rsid w:val="005061BF"/>
    <w:rsid w:val="005163B4"/>
    <w:rsid w:val="00607E9A"/>
    <w:rsid w:val="00616A0E"/>
    <w:rsid w:val="00636F7B"/>
    <w:rsid w:val="0067777F"/>
    <w:rsid w:val="006A60E2"/>
    <w:rsid w:val="00756750"/>
    <w:rsid w:val="00775E08"/>
    <w:rsid w:val="00870E06"/>
    <w:rsid w:val="00947FD2"/>
    <w:rsid w:val="00957894"/>
    <w:rsid w:val="00961731"/>
    <w:rsid w:val="009F501C"/>
    <w:rsid w:val="00A91D59"/>
    <w:rsid w:val="00B03DFD"/>
    <w:rsid w:val="00B67C9F"/>
    <w:rsid w:val="00C55B18"/>
    <w:rsid w:val="00C83AE2"/>
    <w:rsid w:val="00CE59FE"/>
    <w:rsid w:val="00D44CB7"/>
    <w:rsid w:val="00E410C2"/>
    <w:rsid w:val="00E42528"/>
    <w:rsid w:val="00F7489A"/>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2427A"/>
  <w15:docId w15:val="{680DBA63-3A29-4B47-887E-D4CC83064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CA" w:eastAsia="zh-CN" w:bidi="ar-SA"/>
      </w:rPr>
    </w:rPrDefault>
    <w:pPrDefault>
      <w:pPr>
        <w:widowControl w:val="0"/>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hyperlink" Target="http://students.bcitdev.com/A00985653/COMP-1536-Project/about.html"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tudents.bcitdev.com/A00985653/COMP-1536-Project/sign_up.html" TargetMode="External"/><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www.gamespot.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ca.ign.com/"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jqueryui.com/accordion/"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55</Pages>
  <Words>5275</Words>
  <Characters>30071</Characters>
  <Application>Microsoft Office Word</Application>
  <DocSecurity>0</DocSecurity>
  <Lines>250</Lines>
  <Paragraphs>70</Paragraphs>
  <ScaleCrop>false</ScaleCrop>
  <Company/>
  <LinksUpToDate>false</LinksUpToDate>
  <CharactersWithSpaces>35276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Ben Zhang</cp:lastModifiedBy>
  <cp:revision>33</cp:revision>
  <dcterms:created xsi:type="dcterms:W3CDTF">2017-04-14T06:51:00Z</dcterms:created>
  <dcterms:modified xsi:type="dcterms:W3CDTF">2017-04-14T06:55:00Z</dcterms:modified>
</cp:coreProperties>
</file>