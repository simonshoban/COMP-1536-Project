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6016B7"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18"/>
          <w:szCs w:val="18"/>
        </w:rPr>
        <w:t>Team leader:</w:t>
      </w:r>
    </w:p>
    <w:p w14:paraId="02547121"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Ben Zhang:         </w:t>
      </w:r>
      <w:r w:rsidRPr="003B4D70">
        <w:rPr>
          <w:rFonts w:ascii="Times New Roman" w:eastAsia="Times New Roman" w:hAnsi="Times New Roman" w:cs="Times New Roman"/>
          <w:sz w:val="18"/>
          <w:szCs w:val="18"/>
        </w:rPr>
        <w:tab/>
        <w:t>A00976551</w:t>
      </w:r>
    </w:p>
    <w:p w14:paraId="7C84C232"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18"/>
          <w:szCs w:val="18"/>
        </w:rPr>
        <w:t>Team members:</w:t>
      </w:r>
    </w:p>
    <w:p w14:paraId="0C1AF5C0"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Andrew Main:    </w:t>
      </w:r>
      <w:r w:rsidRPr="003B4D70">
        <w:rPr>
          <w:rFonts w:ascii="Times New Roman" w:eastAsia="Times New Roman" w:hAnsi="Times New Roman" w:cs="Times New Roman"/>
          <w:sz w:val="18"/>
          <w:szCs w:val="18"/>
        </w:rPr>
        <w:tab/>
        <w:t>A00815430</w:t>
      </w:r>
    </w:p>
    <w:p w14:paraId="01527B6E"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Phat Le:              </w:t>
      </w:r>
      <w:r w:rsidRPr="003B4D70">
        <w:rPr>
          <w:rFonts w:ascii="Times New Roman" w:eastAsia="Times New Roman" w:hAnsi="Times New Roman" w:cs="Times New Roman"/>
          <w:sz w:val="18"/>
          <w:szCs w:val="18"/>
        </w:rPr>
        <w:tab/>
        <w:t xml:space="preserve"> A01012144</w:t>
      </w:r>
    </w:p>
    <w:p w14:paraId="5455D2AC"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Simon Shoban:   </w:t>
      </w:r>
      <w:r w:rsidRPr="003B4D70">
        <w:rPr>
          <w:rFonts w:ascii="Times New Roman" w:eastAsia="Times New Roman" w:hAnsi="Times New Roman" w:cs="Times New Roman"/>
          <w:sz w:val="18"/>
          <w:szCs w:val="18"/>
        </w:rPr>
        <w:tab/>
        <w:t xml:space="preserve"> A00985653</w:t>
      </w:r>
    </w:p>
    <w:p w14:paraId="7B7FF4A9"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Cameron Roberts:  A00966003</w:t>
      </w:r>
    </w:p>
    <w:p w14:paraId="76D9FD70" w14:textId="77777777" w:rsidR="00D83166" w:rsidRPr="003B4D70" w:rsidRDefault="00D83166" w:rsidP="00D83166">
      <w:pPr>
        <w:spacing w:after="240"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p>
    <w:p w14:paraId="23DCB03E" w14:textId="77777777" w:rsidR="00D83166" w:rsidRPr="003B4D70" w:rsidRDefault="00D83166" w:rsidP="00D83166">
      <w:pPr>
        <w:spacing w:line="240" w:lineRule="auto"/>
        <w:ind w:left="2160" w:firstLine="720"/>
        <w:rPr>
          <w:rFonts w:ascii="Times New Roman" w:eastAsia="Times New Roman" w:hAnsi="Times New Roman" w:cs="Times New Roman"/>
          <w:color w:val="auto"/>
          <w:sz w:val="24"/>
          <w:szCs w:val="24"/>
        </w:rPr>
      </w:pPr>
      <w:r>
        <w:rPr>
          <w:rFonts w:ascii="Times New Roman" w:eastAsia="Times New Roman" w:hAnsi="Times New Roman" w:cs="Times New Roman"/>
          <w:b/>
          <w:bCs/>
          <w:sz w:val="28"/>
          <w:szCs w:val="28"/>
        </w:rPr>
        <w:t>Milestone 3 – Skeleton website</w:t>
      </w:r>
    </w:p>
    <w:p w14:paraId="64620C6B" w14:textId="77777777" w:rsidR="00D83166" w:rsidRPr="003B4D70" w:rsidRDefault="00D83166" w:rsidP="00D83166">
      <w:pPr>
        <w:spacing w:line="240" w:lineRule="auto"/>
        <w:ind w:left="144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Game Review 8™ Game Review Web System</w:t>
      </w:r>
    </w:p>
    <w:p w14:paraId="2083532B"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                                   </w:t>
      </w:r>
      <w:r w:rsidRPr="003B4D70">
        <w:rPr>
          <w:rFonts w:ascii="Times New Roman" w:eastAsia="Times New Roman" w:hAnsi="Times New Roman" w:cs="Times New Roman"/>
          <w:b/>
          <w:bCs/>
          <w:sz w:val="28"/>
          <w:szCs w:val="28"/>
        </w:rPr>
        <w:tab/>
        <w:t xml:space="preserve">    COMP 1536 Group 6</w:t>
      </w:r>
    </w:p>
    <w:p w14:paraId="691A5A7B" w14:textId="77777777" w:rsidR="00D83166" w:rsidRPr="003B4D70" w:rsidRDefault="00D83166" w:rsidP="00D83166">
      <w:pPr>
        <w:spacing w:after="240"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p>
    <w:p w14:paraId="330E13ED" w14:textId="77777777" w:rsidR="00D83166" w:rsidRDefault="00D83166" w:rsidP="00D83166">
      <w:pPr>
        <w:spacing w:line="240" w:lineRule="auto"/>
        <w:rPr>
          <w:rFonts w:ascii="Times New Roman" w:eastAsia="Times New Roman" w:hAnsi="Times New Roman" w:cs="Times New Roman"/>
          <w:b/>
          <w:bCs/>
          <w:sz w:val="28"/>
          <w:szCs w:val="28"/>
        </w:rPr>
      </w:pPr>
      <w:r w:rsidRPr="003B4D70">
        <w:rPr>
          <w:rFonts w:ascii="Times New Roman" w:eastAsia="Times New Roman" w:hAnsi="Times New Roman" w:cs="Times New Roman"/>
          <w:b/>
          <w:bCs/>
          <w:sz w:val="28"/>
          <w:szCs w:val="28"/>
        </w:rPr>
        <w:tab/>
        <w:t>                                                                                               </w:t>
      </w:r>
    </w:p>
    <w:p w14:paraId="3E1F2C83" w14:textId="77777777" w:rsidR="00D83166" w:rsidRDefault="00D83166" w:rsidP="00D83166">
      <w:pPr>
        <w:spacing w:line="240" w:lineRule="auto"/>
        <w:rPr>
          <w:rFonts w:ascii="Times New Roman" w:eastAsia="Times New Roman" w:hAnsi="Times New Roman" w:cs="Times New Roman"/>
          <w:b/>
          <w:bCs/>
          <w:sz w:val="28"/>
          <w:szCs w:val="28"/>
        </w:rPr>
      </w:pPr>
    </w:p>
    <w:p w14:paraId="4CFB6705" w14:textId="77777777" w:rsidR="00D83166" w:rsidRDefault="00D83166" w:rsidP="00D83166">
      <w:pPr>
        <w:spacing w:line="240" w:lineRule="auto"/>
        <w:rPr>
          <w:rFonts w:ascii="Times New Roman" w:eastAsia="Times New Roman" w:hAnsi="Times New Roman" w:cs="Times New Roman"/>
          <w:b/>
          <w:bCs/>
          <w:sz w:val="28"/>
          <w:szCs w:val="28"/>
        </w:rPr>
      </w:pPr>
    </w:p>
    <w:p w14:paraId="63AC04F4" w14:textId="77777777" w:rsidR="00D83166" w:rsidRDefault="00D83166" w:rsidP="00D83166">
      <w:pPr>
        <w:spacing w:line="240" w:lineRule="auto"/>
        <w:rPr>
          <w:rFonts w:ascii="Times New Roman" w:eastAsia="Times New Roman" w:hAnsi="Times New Roman" w:cs="Times New Roman"/>
          <w:b/>
          <w:bCs/>
          <w:sz w:val="28"/>
          <w:szCs w:val="28"/>
        </w:rPr>
      </w:pPr>
    </w:p>
    <w:p w14:paraId="5946F22F" w14:textId="77777777" w:rsidR="00D83166" w:rsidRDefault="00D83166" w:rsidP="00D83166">
      <w:pPr>
        <w:spacing w:line="240" w:lineRule="auto"/>
        <w:rPr>
          <w:rFonts w:ascii="Times New Roman" w:eastAsia="Times New Roman" w:hAnsi="Times New Roman" w:cs="Times New Roman"/>
          <w:b/>
          <w:bCs/>
          <w:sz w:val="28"/>
          <w:szCs w:val="28"/>
        </w:rPr>
      </w:pPr>
    </w:p>
    <w:p w14:paraId="11C5E459" w14:textId="77777777" w:rsidR="00D83166" w:rsidRDefault="00D83166" w:rsidP="00D83166">
      <w:pPr>
        <w:spacing w:line="240" w:lineRule="auto"/>
        <w:rPr>
          <w:rFonts w:ascii="Times New Roman" w:eastAsia="Times New Roman" w:hAnsi="Times New Roman" w:cs="Times New Roman"/>
          <w:b/>
          <w:bCs/>
          <w:sz w:val="28"/>
          <w:szCs w:val="28"/>
        </w:rPr>
      </w:pPr>
    </w:p>
    <w:p w14:paraId="6FD5D3B1" w14:textId="77777777" w:rsidR="00D83166" w:rsidRDefault="00D83166" w:rsidP="00D83166">
      <w:pPr>
        <w:spacing w:line="240" w:lineRule="auto"/>
        <w:rPr>
          <w:rFonts w:ascii="Times New Roman" w:eastAsia="Times New Roman" w:hAnsi="Times New Roman" w:cs="Times New Roman"/>
          <w:b/>
          <w:bCs/>
          <w:sz w:val="28"/>
          <w:szCs w:val="28"/>
        </w:rPr>
      </w:pPr>
    </w:p>
    <w:p w14:paraId="79271154" w14:textId="77777777" w:rsidR="00D83166" w:rsidRDefault="00D83166" w:rsidP="00D83166">
      <w:pPr>
        <w:spacing w:line="240" w:lineRule="auto"/>
        <w:rPr>
          <w:rFonts w:ascii="Times New Roman" w:eastAsia="Times New Roman" w:hAnsi="Times New Roman" w:cs="Times New Roman"/>
          <w:b/>
          <w:bCs/>
          <w:sz w:val="28"/>
          <w:szCs w:val="28"/>
        </w:rPr>
      </w:pPr>
    </w:p>
    <w:p w14:paraId="6AD0B03C" w14:textId="77777777" w:rsidR="00D83166" w:rsidRDefault="00D83166" w:rsidP="00D83166">
      <w:pPr>
        <w:spacing w:line="240" w:lineRule="auto"/>
        <w:rPr>
          <w:rFonts w:ascii="Times New Roman" w:eastAsia="Times New Roman" w:hAnsi="Times New Roman" w:cs="Times New Roman"/>
          <w:b/>
          <w:bCs/>
          <w:sz w:val="28"/>
          <w:szCs w:val="28"/>
        </w:rPr>
      </w:pPr>
    </w:p>
    <w:p w14:paraId="6305DD37" w14:textId="77777777" w:rsidR="00D83166" w:rsidRPr="003B4D70" w:rsidRDefault="00D83166" w:rsidP="00D83166">
      <w:pPr>
        <w:spacing w:line="240" w:lineRule="auto"/>
        <w:ind w:left="648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  </w:t>
      </w:r>
      <w:r>
        <w:rPr>
          <w:rFonts w:eastAsia="Times New Roman"/>
          <w:b/>
          <w:bCs/>
        </w:rPr>
        <w:t>Date: 02-15</w:t>
      </w:r>
      <w:r w:rsidRPr="003B4D70">
        <w:rPr>
          <w:rFonts w:eastAsia="Times New Roman"/>
          <w:b/>
          <w:bCs/>
        </w:rPr>
        <w:t>-2017</w:t>
      </w:r>
    </w:p>
    <w:p w14:paraId="730464B7"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lastRenderedPageBreak/>
        <w:t>Table of Contents</w:t>
      </w:r>
    </w:p>
    <w:p w14:paraId="0A98A33D" w14:textId="77777777" w:rsidR="00D83166" w:rsidRDefault="00D83166" w:rsidP="00D83166">
      <w:pPr>
        <w:spacing w:line="240" w:lineRule="auto"/>
        <w:rPr>
          <w:rFonts w:ascii="Times New Roman" w:eastAsia="Times New Roman" w:hAnsi="Times New Roman" w:cs="Times New Roman"/>
          <w:b/>
          <w:bCs/>
        </w:rPr>
      </w:pPr>
    </w:p>
    <w:p w14:paraId="1CBB1E39"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b/>
          <w:bCs/>
        </w:rPr>
        <w:t>1.</w:t>
      </w:r>
      <w:r w:rsidR="003C5CD2">
        <w:rPr>
          <w:rFonts w:ascii="Times New Roman" w:eastAsia="Times New Roman" w:hAnsi="Times New Roman" w:cs="Times New Roman"/>
          <w:b/>
          <w:bCs/>
        </w:rPr>
        <w:t xml:space="preserve"> </w:t>
      </w:r>
      <w:r w:rsidR="00B32B97">
        <w:rPr>
          <w:rFonts w:ascii="Times New Roman" w:eastAsia="Times New Roman" w:hAnsi="Times New Roman" w:cs="Times New Roman"/>
          <w:b/>
          <w:bCs/>
        </w:rPr>
        <w:t>O</w:t>
      </w:r>
      <w:r>
        <w:rPr>
          <w:rFonts w:ascii="Times New Roman" w:eastAsia="Times New Roman" w:hAnsi="Times New Roman" w:cs="Times New Roman"/>
          <w:b/>
          <w:bCs/>
        </w:rPr>
        <w:t>verview</w:t>
      </w:r>
    </w:p>
    <w:p w14:paraId="518339FC"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r w:rsidRPr="003B4D70">
        <w:rPr>
          <w:rFonts w:ascii="Times New Roman" w:eastAsia="Times New Roman" w:hAnsi="Times New Roman" w:cs="Times New Roman"/>
        </w:rPr>
        <w:t xml:space="preserve">1.1 </w:t>
      </w:r>
      <w:r>
        <w:rPr>
          <w:rFonts w:ascii="Times New Roman" w:eastAsia="Times New Roman" w:hAnsi="Times New Roman" w:cs="Times New Roman"/>
        </w:rPr>
        <w:t>Link</w:t>
      </w:r>
    </w:p>
    <w:p w14:paraId="32546B1D" w14:textId="77777777" w:rsidR="00D83166" w:rsidRPr="003B4D70" w:rsidRDefault="00D83166" w:rsidP="00D83166">
      <w:pPr>
        <w:spacing w:line="240" w:lineRule="auto"/>
        <w:ind w:firstLine="720"/>
        <w:rPr>
          <w:rFonts w:ascii="Times New Roman" w:eastAsia="Times New Roman" w:hAnsi="Times New Roman" w:cs="Times New Roman"/>
          <w:color w:val="auto"/>
          <w:sz w:val="24"/>
          <w:szCs w:val="24"/>
        </w:rPr>
      </w:pPr>
      <w:r>
        <w:rPr>
          <w:rFonts w:ascii="Times New Roman" w:eastAsia="Times New Roman" w:hAnsi="Times New Roman" w:cs="Times New Roman"/>
        </w:rPr>
        <w:t>1.2 List of items completed</w:t>
      </w:r>
    </w:p>
    <w:p w14:paraId="6B9E06F5"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rPr>
        <w:t>       </w:t>
      </w:r>
      <w:r>
        <w:rPr>
          <w:rFonts w:ascii="Times New Roman" w:eastAsia="Times New Roman" w:hAnsi="Times New Roman" w:cs="Times New Roman"/>
        </w:rPr>
        <w:tab/>
        <w:t>1.3 Additional work</w:t>
      </w:r>
    </w:p>
    <w:p w14:paraId="287DD386" w14:textId="77777777" w:rsidR="00D83166" w:rsidRDefault="00D83166" w:rsidP="00D83166">
      <w:pPr>
        <w:spacing w:line="240" w:lineRule="auto"/>
        <w:rPr>
          <w:rFonts w:ascii="Times New Roman" w:eastAsia="Times New Roman" w:hAnsi="Times New Roman" w:cs="Times New Roman"/>
          <w:b/>
          <w:bCs/>
        </w:rPr>
      </w:pPr>
    </w:p>
    <w:p w14:paraId="7E289285"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2.</w:t>
      </w:r>
      <w:r w:rsidR="003C5CD2">
        <w:rPr>
          <w:rFonts w:ascii="Times New Roman" w:eastAsia="Times New Roman" w:hAnsi="Times New Roman" w:cs="Times New Roman"/>
          <w:b/>
          <w:bCs/>
        </w:rPr>
        <w:t xml:space="preserve"> </w:t>
      </w:r>
      <w:r>
        <w:rPr>
          <w:rFonts w:ascii="Times New Roman" w:eastAsia="Times New Roman" w:hAnsi="Times New Roman" w:cs="Times New Roman"/>
          <w:b/>
          <w:bCs/>
        </w:rPr>
        <w:t>Documentation of work</w:t>
      </w:r>
    </w:p>
    <w:p w14:paraId="7589E629"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       </w:t>
      </w:r>
      <w:r w:rsidRPr="003B4D70">
        <w:rPr>
          <w:rFonts w:ascii="Times New Roman" w:eastAsia="Times New Roman" w:hAnsi="Times New Roman" w:cs="Times New Roman"/>
        </w:rPr>
        <w:tab/>
      </w:r>
      <w:r>
        <w:rPr>
          <w:rFonts w:ascii="Times New Roman" w:eastAsia="Times New Roman" w:hAnsi="Times New Roman" w:cs="Times New Roman"/>
        </w:rPr>
        <w:t>2.1 Screenshots of front page</w:t>
      </w:r>
    </w:p>
    <w:p w14:paraId="464F97D3" w14:textId="77777777" w:rsidR="00D83166" w:rsidRPr="00D83166"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       </w:t>
      </w:r>
      <w:r w:rsidRPr="003B4D70">
        <w:rPr>
          <w:rFonts w:ascii="Times New Roman" w:eastAsia="Times New Roman" w:hAnsi="Times New Roman" w:cs="Times New Roman"/>
        </w:rPr>
        <w:tab/>
      </w:r>
      <w:r>
        <w:rPr>
          <w:rFonts w:ascii="Times New Roman" w:eastAsia="Times New Roman" w:hAnsi="Times New Roman" w:cs="Times New Roman"/>
        </w:rPr>
        <w:t>2.2 Screenshots of table</w:t>
      </w:r>
    </w:p>
    <w:p w14:paraId="768046E7" w14:textId="77777777" w:rsidR="00644553" w:rsidRDefault="003C5CD2" w:rsidP="00D83166">
      <w:pPr>
        <w:spacing w:line="240" w:lineRule="auto"/>
        <w:rPr>
          <w:rFonts w:ascii="Times New Roman" w:eastAsia="Times New Roman" w:hAnsi="Times New Roman" w:cs="Times New Roman"/>
        </w:rPr>
      </w:pPr>
      <w:r>
        <w:rPr>
          <w:rFonts w:ascii="Times New Roman" w:eastAsia="Times New Roman" w:hAnsi="Times New Roman" w:cs="Times New Roman"/>
        </w:rPr>
        <w:tab/>
        <w:t>2.3 Screenshots of form</w:t>
      </w:r>
    </w:p>
    <w:p w14:paraId="322CF02C" w14:textId="77777777" w:rsidR="00117FB8" w:rsidRPr="006C76A1" w:rsidRDefault="00117FB8" w:rsidP="00D83166">
      <w:pPr>
        <w:spacing w:line="240" w:lineRule="auto"/>
        <w:rPr>
          <w:rFonts w:ascii="Times New Roman" w:eastAsia="Times New Roman" w:hAnsi="Times New Roman" w:cs="Times New Roman"/>
        </w:rPr>
      </w:pPr>
      <w:r>
        <w:rPr>
          <w:rFonts w:ascii="Times New Roman" w:eastAsia="Times New Roman" w:hAnsi="Times New Roman" w:cs="Times New Roman"/>
        </w:rPr>
        <w:tab/>
        <w:t>2.4 Screenshots of base.css</w:t>
      </w:r>
    </w:p>
    <w:p w14:paraId="0106A353" w14:textId="77777777" w:rsidR="00D83166" w:rsidRDefault="00D83166" w:rsidP="00D83166">
      <w:pPr>
        <w:spacing w:line="240" w:lineRule="auto"/>
        <w:rPr>
          <w:rFonts w:ascii="Times New Roman" w:eastAsia="Times New Roman" w:hAnsi="Times New Roman" w:cs="Times New Roman"/>
          <w:b/>
          <w:bCs/>
        </w:rPr>
      </w:pPr>
    </w:p>
    <w:p w14:paraId="76B46ABC" w14:textId="77777777" w:rsidR="00D83166" w:rsidRDefault="003C5CD2" w:rsidP="00D83166">
      <w:pPr>
        <w:spacing w:line="240" w:lineRule="auto"/>
        <w:rPr>
          <w:rFonts w:ascii="Times New Roman" w:eastAsia="Times New Roman" w:hAnsi="Times New Roman" w:cs="Times New Roman"/>
          <w:b/>
          <w:bCs/>
        </w:rPr>
      </w:pPr>
      <w:r>
        <w:rPr>
          <w:rFonts w:ascii="Times New Roman" w:eastAsia="Times New Roman" w:hAnsi="Times New Roman" w:cs="Times New Roman"/>
          <w:b/>
          <w:bCs/>
        </w:rPr>
        <w:t>3. Key issues</w:t>
      </w:r>
    </w:p>
    <w:p w14:paraId="026FA85C" w14:textId="77777777" w:rsidR="003C5CD2" w:rsidRDefault="003C5CD2" w:rsidP="00D83166">
      <w:pPr>
        <w:spacing w:line="240" w:lineRule="auto"/>
        <w:rPr>
          <w:rFonts w:ascii="Times New Roman" w:eastAsia="Times New Roman" w:hAnsi="Times New Roman" w:cs="Times New Roman"/>
          <w:bCs/>
        </w:rPr>
      </w:pPr>
      <w:r>
        <w:rPr>
          <w:rFonts w:ascii="Times New Roman" w:eastAsia="Times New Roman" w:hAnsi="Times New Roman" w:cs="Times New Roman"/>
          <w:b/>
          <w:bCs/>
        </w:rPr>
        <w:tab/>
      </w:r>
      <w:r>
        <w:rPr>
          <w:rFonts w:ascii="Times New Roman" w:eastAsia="Times New Roman" w:hAnsi="Times New Roman" w:cs="Times New Roman"/>
          <w:bCs/>
        </w:rPr>
        <w:t>3.1 Encountered problems</w:t>
      </w:r>
    </w:p>
    <w:p w14:paraId="109A8C65" w14:textId="77777777" w:rsidR="003C5CD2" w:rsidRDefault="003C5CD2" w:rsidP="00D83166">
      <w:pPr>
        <w:spacing w:line="240" w:lineRule="auto"/>
        <w:rPr>
          <w:rFonts w:ascii="Times New Roman" w:eastAsia="Times New Roman" w:hAnsi="Times New Roman" w:cs="Times New Roman"/>
          <w:bCs/>
        </w:rPr>
      </w:pPr>
      <w:r>
        <w:rPr>
          <w:rFonts w:ascii="Times New Roman" w:eastAsia="Times New Roman" w:hAnsi="Times New Roman" w:cs="Times New Roman"/>
          <w:bCs/>
        </w:rPr>
        <w:tab/>
        <w:t>3.2 Outstanding problems</w:t>
      </w:r>
    </w:p>
    <w:p w14:paraId="1408B04D" w14:textId="77777777" w:rsidR="003C5CD2" w:rsidRDefault="003C5CD2" w:rsidP="00D83166">
      <w:pPr>
        <w:spacing w:line="240" w:lineRule="auto"/>
        <w:rPr>
          <w:rFonts w:ascii="Times New Roman" w:eastAsia="Times New Roman" w:hAnsi="Times New Roman" w:cs="Times New Roman"/>
          <w:bCs/>
        </w:rPr>
      </w:pPr>
    </w:p>
    <w:p w14:paraId="2C602788" w14:textId="77777777" w:rsidR="003C5CD2" w:rsidRDefault="006C76A1" w:rsidP="00D83166">
      <w:pPr>
        <w:spacing w:line="240" w:lineRule="auto"/>
        <w:rPr>
          <w:rFonts w:ascii="Times New Roman" w:eastAsia="Times New Roman" w:hAnsi="Times New Roman" w:cs="Times New Roman"/>
          <w:b/>
          <w:bCs/>
        </w:rPr>
      </w:pPr>
      <w:r>
        <w:rPr>
          <w:rFonts w:ascii="Times New Roman" w:eastAsia="Times New Roman" w:hAnsi="Times New Roman" w:cs="Times New Roman"/>
          <w:b/>
          <w:bCs/>
        </w:rPr>
        <w:t>4. T</w:t>
      </w:r>
      <w:r w:rsidR="003C5CD2">
        <w:rPr>
          <w:rFonts w:ascii="Times New Roman" w:eastAsia="Times New Roman" w:hAnsi="Times New Roman" w:cs="Times New Roman"/>
          <w:b/>
          <w:bCs/>
        </w:rPr>
        <w:t>esting</w:t>
      </w:r>
    </w:p>
    <w:p w14:paraId="7FD950AA" w14:textId="77777777" w:rsidR="003C5CD2" w:rsidRDefault="003C5CD2" w:rsidP="00D83166">
      <w:pPr>
        <w:spacing w:line="240" w:lineRule="auto"/>
        <w:rPr>
          <w:rFonts w:ascii="Times New Roman" w:eastAsia="Times New Roman" w:hAnsi="Times New Roman" w:cs="Times New Roman"/>
          <w:bCs/>
        </w:rPr>
      </w:pPr>
      <w:r>
        <w:rPr>
          <w:rFonts w:ascii="Times New Roman" w:eastAsia="Times New Roman" w:hAnsi="Times New Roman" w:cs="Times New Roman"/>
          <w:b/>
          <w:bCs/>
        </w:rPr>
        <w:tab/>
      </w:r>
      <w:r w:rsidR="006C76A1">
        <w:rPr>
          <w:rFonts w:ascii="Times New Roman" w:eastAsia="Times New Roman" w:hAnsi="Times New Roman" w:cs="Times New Roman"/>
          <w:bCs/>
        </w:rPr>
        <w:t>4.1 A/B testing</w:t>
      </w:r>
    </w:p>
    <w:p w14:paraId="4EF875CE" w14:textId="77777777" w:rsidR="003C5CD2" w:rsidRDefault="006C76A1" w:rsidP="00D83166">
      <w:pPr>
        <w:spacing w:line="240" w:lineRule="auto"/>
        <w:rPr>
          <w:rFonts w:ascii="Times New Roman" w:eastAsia="Times New Roman" w:hAnsi="Times New Roman" w:cs="Times New Roman"/>
          <w:bCs/>
        </w:rPr>
      </w:pPr>
      <w:r>
        <w:rPr>
          <w:rFonts w:ascii="Times New Roman" w:eastAsia="Times New Roman" w:hAnsi="Times New Roman" w:cs="Times New Roman"/>
          <w:bCs/>
        </w:rPr>
        <w:tab/>
        <w:t>4.2 Accessibility testing</w:t>
      </w:r>
    </w:p>
    <w:p w14:paraId="2CCC36FB" w14:textId="77777777" w:rsidR="006C76A1" w:rsidRDefault="006C76A1" w:rsidP="00D83166">
      <w:pPr>
        <w:spacing w:line="240" w:lineRule="auto"/>
        <w:rPr>
          <w:rFonts w:ascii="Times New Roman" w:eastAsia="Times New Roman" w:hAnsi="Times New Roman" w:cs="Times New Roman"/>
          <w:bCs/>
        </w:rPr>
      </w:pPr>
      <w:r>
        <w:rPr>
          <w:rFonts w:ascii="Times New Roman" w:eastAsia="Times New Roman" w:hAnsi="Times New Roman" w:cs="Times New Roman"/>
          <w:bCs/>
        </w:rPr>
        <w:tab/>
      </w:r>
      <w:r>
        <w:rPr>
          <w:rFonts w:ascii="Times New Roman" w:eastAsia="Times New Roman" w:hAnsi="Times New Roman" w:cs="Times New Roman"/>
          <w:bCs/>
        </w:rPr>
        <w:tab/>
        <w:t>4.2.1 Browser compatibility</w:t>
      </w:r>
    </w:p>
    <w:p w14:paraId="3165F82D" w14:textId="77777777" w:rsidR="006C76A1" w:rsidRDefault="006C76A1" w:rsidP="00D83166">
      <w:pPr>
        <w:spacing w:line="240" w:lineRule="auto"/>
        <w:rPr>
          <w:rFonts w:ascii="Times New Roman" w:eastAsia="Times New Roman" w:hAnsi="Times New Roman" w:cs="Times New Roman"/>
          <w:bCs/>
        </w:rPr>
      </w:pPr>
      <w:r>
        <w:rPr>
          <w:rFonts w:ascii="Times New Roman" w:eastAsia="Times New Roman" w:hAnsi="Times New Roman" w:cs="Times New Roman"/>
          <w:bCs/>
        </w:rPr>
        <w:tab/>
      </w:r>
      <w:r>
        <w:rPr>
          <w:rFonts w:ascii="Times New Roman" w:eastAsia="Times New Roman" w:hAnsi="Times New Roman" w:cs="Times New Roman"/>
          <w:bCs/>
        </w:rPr>
        <w:tab/>
        <w:t>4.2.2 Device compatibility</w:t>
      </w:r>
    </w:p>
    <w:p w14:paraId="2FEEAAA5" w14:textId="77777777" w:rsidR="006C76A1" w:rsidRPr="003C5CD2" w:rsidRDefault="006C76A1" w:rsidP="00D83166">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bCs/>
        </w:rPr>
        <w:tab/>
        <w:t>4.3 HTML/CSS validation</w:t>
      </w:r>
    </w:p>
    <w:p w14:paraId="72153CAD" w14:textId="77777777" w:rsidR="00D83166" w:rsidRPr="003B4D70" w:rsidRDefault="00D83166" w:rsidP="00D83166">
      <w:pPr>
        <w:spacing w:line="240" w:lineRule="auto"/>
        <w:rPr>
          <w:rFonts w:ascii="Times New Roman" w:eastAsia="Times New Roman" w:hAnsi="Times New Roman" w:cs="Times New Roman"/>
          <w:color w:val="auto"/>
          <w:sz w:val="24"/>
          <w:szCs w:val="24"/>
        </w:rPr>
      </w:pPr>
    </w:p>
    <w:p w14:paraId="33C5B6A7" w14:textId="77777777" w:rsidR="00D83166" w:rsidRPr="003B4D70" w:rsidRDefault="00D83166" w:rsidP="00D83166">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Appendix</w:t>
      </w:r>
    </w:p>
    <w:p w14:paraId="42FCFD9C" w14:textId="77777777" w:rsidR="00550498" w:rsidRDefault="00550498"/>
    <w:p w14:paraId="7E9A1472" w14:textId="77777777" w:rsidR="007A16EF" w:rsidRDefault="007A16EF"/>
    <w:p w14:paraId="780F6441" w14:textId="77777777" w:rsidR="007A16EF" w:rsidRDefault="007A16EF"/>
    <w:p w14:paraId="018601C9" w14:textId="77777777" w:rsidR="007A16EF" w:rsidRDefault="007A16EF"/>
    <w:p w14:paraId="0CFF2C5A" w14:textId="77777777" w:rsidR="007A16EF" w:rsidRDefault="007A16EF"/>
    <w:p w14:paraId="3455323E" w14:textId="77777777" w:rsidR="007A16EF" w:rsidRDefault="007A16EF"/>
    <w:p w14:paraId="437546AF" w14:textId="77777777" w:rsidR="007A16EF" w:rsidRDefault="007A16EF"/>
    <w:p w14:paraId="052574B8" w14:textId="77777777" w:rsidR="007A16EF" w:rsidRDefault="007A16EF"/>
    <w:p w14:paraId="08FB5711" w14:textId="77777777" w:rsidR="007A16EF" w:rsidRDefault="007A16EF"/>
    <w:p w14:paraId="2D47DEB3" w14:textId="77777777" w:rsidR="007A16EF" w:rsidRDefault="007A16EF"/>
    <w:p w14:paraId="3937435B" w14:textId="77777777" w:rsidR="007A16EF" w:rsidRDefault="007A16EF"/>
    <w:p w14:paraId="181FDB18" w14:textId="77777777" w:rsidR="007A16EF" w:rsidRDefault="007A16EF"/>
    <w:p w14:paraId="1924E3D0" w14:textId="77777777" w:rsidR="007A16EF" w:rsidRDefault="007A16EF"/>
    <w:p w14:paraId="37446FF7" w14:textId="77777777" w:rsidR="007A16EF" w:rsidRDefault="007A16EF"/>
    <w:p w14:paraId="5788228F" w14:textId="77777777" w:rsidR="007A16EF" w:rsidRDefault="007A16EF"/>
    <w:p w14:paraId="1CA29AE6" w14:textId="77777777" w:rsidR="007A16EF" w:rsidRDefault="007A16EF"/>
    <w:p w14:paraId="251D1FF4" w14:textId="77777777" w:rsidR="007A16EF" w:rsidRDefault="007A16EF"/>
    <w:p w14:paraId="695FA888" w14:textId="77777777" w:rsidR="007A16EF" w:rsidRDefault="007A16EF"/>
    <w:p w14:paraId="15D161E5" w14:textId="77777777" w:rsidR="007A16EF" w:rsidRDefault="007A16EF"/>
    <w:p w14:paraId="1CA544AB" w14:textId="77777777" w:rsidR="007A16EF" w:rsidRDefault="007A16EF"/>
    <w:p w14:paraId="0B4809A0" w14:textId="77777777" w:rsidR="007A16EF" w:rsidRDefault="007A16EF"/>
    <w:p w14:paraId="65A5E6C3" w14:textId="77777777" w:rsidR="007A16EF" w:rsidRDefault="007A16EF"/>
    <w:p w14:paraId="2892A40D" w14:textId="77777777" w:rsidR="007A16EF" w:rsidRDefault="007A16EF"/>
    <w:p w14:paraId="1CAC5F11" w14:textId="77777777" w:rsidR="007A16EF" w:rsidRPr="003B4D70" w:rsidRDefault="007A16EF"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b/>
          <w:bCs/>
          <w:sz w:val="28"/>
          <w:szCs w:val="28"/>
        </w:rPr>
        <w:t>1.Overview</w:t>
      </w:r>
    </w:p>
    <w:p w14:paraId="1BC7C893" w14:textId="77777777" w:rsidR="007A16EF" w:rsidRPr="003B4D70" w:rsidRDefault="007A16EF" w:rsidP="007A16EF">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p>
    <w:p w14:paraId="5A66681F" w14:textId="77777777" w:rsidR="007A16EF" w:rsidRPr="003B4D70" w:rsidRDefault="003F4B59" w:rsidP="007A16EF">
      <w:pPr>
        <w:spacing w:line="240" w:lineRule="auto"/>
        <w:ind w:firstLine="720"/>
        <w:rPr>
          <w:rFonts w:ascii="Times New Roman" w:eastAsia="Times New Roman" w:hAnsi="Times New Roman" w:cs="Times New Roman"/>
          <w:color w:val="auto"/>
          <w:sz w:val="24"/>
          <w:szCs w:val="24"/>
        </w:rPr>
      </w:pPr>
      <w:r>
        <w:rPr>
          <w:rFonts w:ascii="Times New Roman" w:eastAsia="Times New Roman" w:hAnsi="Times New Roman" w:cs="Times New Roman"/>
        </w:rPr>
        <w:t>This document showcases the skeleton websites of our game review system. It provides the quick links, documentation of work, list of key issues we encountered, and documentation for A/B testing.</w:t>
      </w:r>
    </w:p>
    <w:p w14:paraId="25B55A5C" w14:textId="77777777" w:rsidR="007A16EF" w:rsidRPr="003B4D70" w:rsidRDefault="007A16EF" w:rsidP="007A16EF">
      <w:pPr>
        <w:spacing w:line="240" w:lineRule="auto"/>
        <w:rPr>
          <w:rFonts w:ascii="Times New Roman" w:eastAsia="Times New Roman" w:hAnsi="Times New Roman" w:cs="Times New Roman"/>
          <w:color w:val="auto"/>
          <w:sz w:val="24"/>
          <w:szCs w:val="24"/>
        </w:rPr>
      </w:pPr>
    </w:p>
    <w:p w14:paraId="395840E2" w14:textId="77777777" w:rsidR="007A16EF" w:rsidRPr="003B4D70" w:rsidRDefault="008C253D" w:rsidP="007A16EF">
      <w:pPr>
        <w:spacing w:line="240" w:lineRule="auto"/>
        <w:ind w:firstLine="720"/>
        <w:rPr>
          <w:rFonts w:ascii="Times New Roman" w:eastAsia="Times New Roman" w:hAnsi="Times New Roman" w:cs="Times New Roman"/>
          <w:color w:val="auto"/>
          <w:sz w:val="24"/>
          <w:szCs w:val="24"/>
        </w:rPr>
      </w:pPr>
      <w:r>
        <w:rPr>
          <w:rFonts w:ascii="Times New Roman" w:eastAsia="Times New Roman" w:hAnsi="Times New Roman" w:cs="Times New Roman"/>
          <w:b/>
          <w:bCs/>
          <w:sz w:val="24"/>
          <w:szCs w:val="24"/>
        </w:rPr>
        <w:t>1.1 Link</w:t>
      </w:r>
    </w:p>
    <w:p w14:paraId="09BDE031" w14:textId="77777777" w:rsidR="007A16EF" w:rsidRDefault="0043764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14:paraId="544E7338" w14:textId="77777777" w:rsidR="0043764A" w:rsidRDefault="0043764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Index page:</w:t>
      </w:r>
    </w:p>
    <w:p w14:paraId="60A706C1" w14:textId="77777777" w:rsidR="00BC2AD7" w:rsidRDefault="00BC2AD7" w:rsidP="00505CF3">
      <w:pPr>
        <w:spacing w:line="240" w:lineRule="auto"/>
        <w:ind w:left="720"/>
        <w:rPr>
          <w:rFonts w:ascii="Times New Roman" w:eastAsia="Times New Roman" w:hAnsi="Times New Roman" w:cs="Times New Roman"/>
          <w:color w:val="auto"/>
          <w:sz w:val="24"/>
          <w:szCs w:val="24"/>
        </w:rPr>
      </w:pPr>
      <w:r w:rsidRPr="00BC2AD7">
        <w:rPr>
          <w:rFonts w:ascii="Times New Roman" w:eastAsia="Times New Roman" w:hAnsi="Times New Roman" w:cs="Times New Roman"/>
          <w:color w:val="auto"/>
          <w:sz w:val="24"/>
          <w:szCs w:val="24"/>
        </w:rPr>
        <w:t>http://students.bcitdev.com/A00976551/Project%20Demo/index.html</w:t>
      </w:r>
    </w:p>
    <w:p w14:paraId="02BB0B09" w14:textId="77777777" w:rsidR="0043764A" w:rsidRDefault="0043764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14:paraId="5CA3017B" w14:textId="77777777" w:rsidR="0043764A" w:rsidRDefault="00BB732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w:t>
      </w:r>
      <w:r w:rsidR="0043764A">
        <w:rPr>
          <w:rFonts w:ascii="Times New Roman" w:eastAsia="Times New Roman" w:hAnsi="Times New Roman" w:cs="Times New Roman"/>
          <w:color w:val="auto"/>
          <w:sz w:val="24"/>
          <w:szCs w:val="24"/>
        </w:rPr>
        <w:t xml:space="preserve"> page – Console :</w:t>
      </w:r>
    </w:p>
    <w:p w14:paraId="747CA1C7" w14:textId="77777777" w:rsidR="00505CF3" w:rsidRDefault="00505CF3" w:rsidP="00505CF3">
      <w:pPr>
        <w:spacing w:line="240" w:lineRule="auto"/>
        <w:ind w:firstLine="720"/>
        <w:rPr>
          <w:rFonts w:ascii="Times New Roman" w:eastAsia="Times New Roman" w:hAnsi="Times New Roman" w:cs="Times New Roman"/>
          <w:color w:val="auto"/>
          <w:sz w:val="24"/>
          <w:szCs w:val="24"/>
        </w:rPr>
      </w:pPr>
      <w:r w:rsidRPr="00505CF3">
        <w:rPr>
          <w:rFonts w:ascii="Times New Roman" w:eastAsia="Times New Roman" w:hAnsi="Times New Roman" w:cs="Times New Roman"/>
          <w:color w:val="auto"/>
          <w:sz w:val="24"/>
          <w:szCs w:val="24"/>
        </w:rPr>
        <w:t>http://students.bcitdev.com/A00976551/Project%20Demo/devices/console.html</w:t>
      </w:r>
    </w:p>
    <w:p w14:paraId="6C5734D2" w14:textId="77777777" w:rsidR="0043764A" w:rsidRDefault="0043764A" w:rsidP="007A16EF">
      <w:pPr>
        <w:spacing w:line="240" w:lineRule="auto"/>
        <w:rPr>
          <w:rFonts w:ascii="Times New Roman" w:eastAsia="Times New Roman" w:hAnsi="Times New Roman" w:cs="Times New Roman"/>
          <w:color w:val="auto"/>
          <w:sz w:val="24"/>
          <w:szCs w:val="24"/>
        </w:rPr>
      </w:pPr>
    </w:p>
    <w:p w14:paraId="68923AEC" w14:textId="77777777" w:rsidR="0043764A" w:rsidRDefault="00BB732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w:t>
      </w:r>
      <w:r w:rsidR="002F207C">
        <w:rPr>
          <w:rFonts w:ascii="Times New Roman" w:eastAsia="Times New Roman" w:hAnsi="Times New Roman" w:cs="Times New Roman"/>
          <w:color w:val="auto"/>
          <w:sz w:val="24"/>
          <w:szCs w:val="24"/>
        </w:rPr>
        <w:t xml:space="preserve"> page – Handheld:</w:t>
      </w:r>
    </w:p>
    <w:p w14:paraId="4CEB5975" w14:textId="77777777"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http://students.bcitdev.com/A00976551/Project%20Demo/devices/handheld.html</w:t>
      </w:r>
    </w:p>
    <w:p w14:paraId="7BD3C2A7" w14:textId="77777777"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14:paraId="05DF891E" w14:textId="77777777"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w:t>
      </w:r>
      <w:r w:rsidR="002F207C">
        <w:rPr>
          <w:rFonts w:ascii="Times New Roman" w:eastAsia="Times New Roman" w:hAnsi="Times New Roman" w:cs="Times New Roman"/>
          <w:color w:val="auto"/>
          <w:sz w:val="24"/>
          <w:szCs w:val="24"/>
        </w:rPr>
        <w:t>s page – Mobile:</w:t>
      </w:r>
    </w:p>
    <w:p w14:paraId="6B9BEE88" w14:textId="77777777"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http://students.bcitdev.com/A00976551/Project%20Demo/devices/mobile.html</w:t>
      </w:r>
    </w:p>
    <w:p w14:paraId="581ABECE" w14:textId="77777777" w:rsidR="002F207C" w:rsidRDefault="002F207C" w:rsidP="007A16EF">
      <w:pPr>
        <w:spacing w:line="240" w:lineRule="auto"/>
        <w:rPr>
          <w:rFonts w:ascii="Times New Roman" w:eastAsia="Times New Roman" w:hAnsi="Times New Roman" w:cs="Times New Roman"/>
          <w:color w:val="auto"/>
          <w:sz w:val="24"/>
          <w:szCs w:val="24"/>
        </w:rPr>
      </w:pPr>
    </w:p>
    <w:p w14:paraId="1516D827" w14:textId="77777777"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 page – PlayStation 4:</w:t>
      </w:r>
    </w:p>
    <w:p w14:paraId="286F188D" w14:textId="77777777"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http://students.bcitdev.com/A00976551/Project%20Demo/devices/console/ps4.html</w:t>
      </w:r>
    </w:p>
    <w:p w14:paraId="490D9E88" w14:textId="77777777" w:rsidR="002F207C" w:rsidRDefault="002F207C" w:rsidP="007A16EF">
      <w:pPr>
        <w:spacing w:line="240" w:lineRule="auto"/>
        <w:rPr>
          <w:rFonts w:ascii="Times New Roman" w:eastAsia="Times New Roman" w:hAnsi="Times New Roman" w:cs="Times New Roman"/>
          <w:color w:val="auto"/>
          <w:sz w:val="24"/>
          <w:szCs w:val="24"/>
        </w:rPr>
      </w:pPr>
    </w:p>
    <w:p w14:paraId="2A87A1EC" w14:textId="77777777"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 page – Xbox One:</w:t>
      </w:r>
    </w:p>
    <w:p w14:paraId="305B9E65" w14:textId="77777777"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http://students.bcitdev.com/A00976551/Project%20Demo/devices/console/xbone.html</w:t>
      </w:r>
    </w:p>
    <w:p w14:paraId="45D8635B" w14:textId="77777777" w:rsidR="002F207C" w:rsidRDefault="002F207C" w:rsidP="007A16EF">
      <w:pPr>
        <w:spacing w:line="240" w:lineRule="auto"/>
        <w:rPr>
          <w:rFonts w:ascii="Times New Roman" w:eastAsia="Times New Roman" w:hAnsi="Times New Roman" w:cs="Times New Roman"/>
          <w:color w:val="auto"/>
          <w:sz w:val="24"/>
          <w:szCs w:val="24"/>
        </w:rPr>
      </w:pPr>
    </w:p>
    <w:p w14:paraId="19686BA8" w14:textId="77777777"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Devices page – Nintendo Switch:</w:t>
      </w:r>
    </w:p>
    <w:p w14:paraId="55F6DE74" w14:textId="77777777"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http://students.bcitdev.com/A00976551/Project%20Demo/devices/console/switch.html</w:t>
      </w:r>
    </w:p>
    <w:p w14:paraId="7AC0DA7C" w14:textId="77777777" w:rsidR="002F207C" w:rsidRDefault="002F207C" w:rsidP="007A16EF">
      <w:pPr>
        <w:spacing w:line="240" w:lineRule="auto"/>
        <w:rPr>
          <w:rFonts w:ascii="Times New Roman" w:eastAsia="Times New Roman" w:hAnsi="Times New Roman" w:cs="Times New Roman"/>
          <w:color w:val="auto"/>
          <w:sz w:val="24"/>
          <w:szCs w:val="24"/>
        </w:rPr>
      </w:pPr>
    </w:p>
    <w:p w14:paraId="538AB8CA" w14:textId="77777777"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PC:</w:t>
      </w:r>
    </w:p>
    <w:p w14:paraId="0BDFED09" w14:textId="77777777" w:rsidR="00505CF3" w:rsidRDefault="00505CF3"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505CF3">
        <w:rPr>
          <w:rFonts w:ascii="Times New Roman" w:eastAsia="Times New Roman" w:hAnsi="Times New Roman" w:cs="Times New Roman"/>
          <w:color w:val="auto"/>
          <w:sz w:val="24"/>
          <w:szCs w:val="24"/>
        </w:rPr>
        <w:t>http://students.bcitdev.com/A00976551/Project%20Demo/devices/pc.html</w:t>
      </w:r>
    </w:p>
    <w:p w14:paraId="289528F8" w14:textId="77777777"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14:paraId="7D517C7E" w14:textId="77777777"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PlayStation Vita:</w:t>
      </w:r>
    </w:p>
    <w:p w14:paraId="3A21FC23" w14:textId="77777777" w:rsidR="0099299A" w:rsidRDefault="0099299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99299A">
        <w:rPr>
          <w:rFonts w:ascii="Times New Roman" w:eastAsia="Times New Roman" w:hAnsi="Times New Roman" w:cs="Times New Roman"/>
          <w:color w:val="auto"/>
          <w:sz w:val="24"/>
          <w:szCs w:val="24"/>
        </w:rPr>
        <w:t>http://students.bcitdev.com/A00976551/Project%20Demo/devices/handheld/vita.html</w:t>
      </w:r>
    </w:p>
    <w:p w14:paraId="44D2A90D" w14:textId="77777777" w:rsidR="002F207C" w:rsidRDefault="002F207C" w:rsidP="007A16EF">
      <w:pPr>
        <w:spacing w:line="240" w:lineRule="auto"/>
        <w:rPr>
          <w:rFonts w:ascii="Times New Roman" w:eastAsia="Times New Roman" w:hAnsi="Times New Roman" w:cs="Times New Roman"/>
          <w:color w:val="auto"/>
          <w:sz w:val="24"/>
          <w:szCs w:val="24"/>
        </w:rPr>
      </w:pPr>
    </w:p>
    <w:p w14:paraId="60AC257F" w14:textId="77777777"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Nintendo 3DS:</w:t>
      </w:r>
    </w:p>
    <w:p w14:paraId="472767CE" w14:textId="77777777" w:rsidR="0099299A" w:rsidRDefault="0099299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99299A">
        <w:rPr>
          <w:rFonts w:ascii="Times New Roman" w:eastAsia="Times New Roman" w:hAnsi="Times New Roman" w:cs="Times New Roman"/>
          <w:color w:val="auto"/>
          <w:sz w:val="24"/>
          <w:szCs w:val="24"/>
        </w:rPr>
        <w:t>http://students.bcitdev.com/A00976551/Project%20Demo/devices/handheld/3ds.html</w:t>
      </w:r>
    </w:p>
    <w:p w14:paraId="4DC62E8A" w14:textId="77777777" w:rsidR="002F207C" w:rsidRDefault="002F207C" w:rsidP="007A16EF">
      <w:pPr>
        <w:spacing w:line="240" w:lineRule="auto"/>
        <w:rPr>
          <w:rFonts w:ascii="Times New Roman" w:eastAsia="Times New Roman" w:hAnsi="Times New Roman" w:cs="Times New Roman"/>
          <w:color w:val="auto"/>
          <w:sz w:val="24"/>
          <w:szCs w:val="24"/>
        </w:rPr>
      </w:pPr>
    </w:p>
    <w:p w14:paraId="46F442C4" w14:textId="77777777"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iOS:</w:t>
      </w:r>
    </w:p>
    <w:p w14:paraId="23B242DB" w14:textId="77777777" w:rsidR="0099299A" w:rsidRDefault="0099299A"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99299A">
        <w:rPr>
          <w:rFonts w:ascii="Times New Roman" w:eastAsia="Times New Roman" w:hAnsi="Times New Roman" w:cs="Times New Roman"/>
          <w:color w:val="auto"/>
          <w:sz w:val="24"/>
          <w:szCs w:val="24"/>
        </w:rPr>
        <w:t>http://students.bcitdev.com/A00976551/Project%20Demo/devices/mobile/ios.html</w:t>
      </w:r>
    </w:p>
    <w:p w14:paraId="08BB8362" w14:textId="77777777"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14:paraId="1CAC0671" w14:textId="77777777" w:rsidR="002F207C" w:rsidRDefault="00B8322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Consoles</w:t>
      </w:r>
      <w:r w:rsidR="002F207C">
        <w:rPr>
          <w:rFonts w:ascii="Times New Roman" w:eastAsia="Times New Roman" w:hAnsi="Times New Roman" w:cs="Times New Roman"/>
          <w:color w:val="auto"/>
          <w:sz w:val="24"/>
          <w:szCs w:val="24"/>
        </w:rPr>
        <w:t xml:space="preserve"> page – Android:</w:t>
      </w:r>
    </w:p>
    <w:p w14:paraId="0E7FED9A" w14:textId="77777777" w:rsidR="00337AC2" w:rsidRDefault="00337AC2"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337AC2">
        <w:rPr>
          <w:rFonts w:ascii="Times New Roman" w:eastAsia="Times New Roman" w:hAnsi="Times New Roman" w:cs="Times New Roman"/>
          <w:color w:val="auto"/>
          <w:sz w:val="24"/>
          <w:szCs w:val="24"/>
        </w:rPr>
        <w:t>http://students.bcitdev.com/A00976551/Project%20Demo/devices/mobile/android.html</w:t>
      </w:r>
    </w:p>
    <w:p w14:paraId="5CCAEA89" w14:textId="77777777" w:rsidR="002F207C" w:rsidRDefault="002F207C" w:rsidP="007A16EF">
      <w:pPr>
        <w:spacing w:line="240" w:lineRule="auto"/>
        <w:rPr>
          <w:rFonts w:ascii="Times New Roman" w:eastAsia="Times New Roman" w:hAnsi="Times New Roman" w:cs="Times New Roman"/>
          <w:color w:val="auto"/>
          <w:sz w:val="24"/>
          <w:szCs w:val="24"/>
        </w:rPr>
      </w:pPr>
    </w:p>
    <w:p w14:paraId="6F946F72" w14:textId="77777777"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About page:</w:t>
      </w:r>
    </w:p>
    <w:p w14:paraId="2C8454E9" w14:textId="77777777" w:rsidR="001C2DEC" w:rsidRDefault="001C2DE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1C2DEC">
        <w:rPr>
          <w:rFonts w:ascii="Times New Roman" w:eastAsia="Times New Roman" w:hAnsi="Times New Roman" w:cs="Times New Roman"/>
          <w:color w:val="auto"/>
          <w:sz w:val="24"/>
          <w:szCs w:val="24"/>
        </w:rPr>
        <w:t>http://students.bcitdev.com/A00976551/Project%20Demo/about.html</w:t>
      </w:r>
    </w:p>
    <w:p w14:paraId="6BBA4915" w14:textId="77777777" w:rsidR="002F207C" w:rsidRDefault="002F207C" w:rsidP="007A16EF">
      <w:pPr>
        <w:spacing w:line="240" w:lineRule="auto"/>
        <w:rPr>
          <w:rFonts w:ascii="Times New Roman" w:eastAsia="Times New Roman" w:hAnsi="Times New Roman" w:cs="Times New Roman"/>
          <w:color w:val="auto"/>
          <w:sz w:val="24"/>
          <w:szCs w:val="24"/>
        </w:rPr>
      </w:pPr>
    </w:p>
    <w:p w14:paraId="64928DAF" w14:textId="77777777" w:rsidR="002F207C" w:rsidRDefault="002F207C"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t>Sign up page:</w:t>
      </w:r>
    </w:p>
    <w:p w14:paraId="65525182" w14:textId="77777777" w:rsidR="001C0DF4" w:rsidRDefault="001C0DF4" w:rsidP="007A16EF">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r w:rsidRPr="001C0DF4">
        <w:rPr>
          <w:rFonts w:ascii="Times New Roman" w:eastAsia="Times New Roman" w:hAnsi="Times New Roman" w:cs="Times New Roman"/>
          <w:color w:val="auto"/>
          <w:sz w:val="24"/>
          <w:szCs w:val="24"/>
        </w:rPr>
        <w:t>http://students.bcitdev.com/A00976551/Project%20Demo/sign_up.html</w:t>
      </w:r>
    </w:p>
    <w:p w14:paraId="220DC763" w14:textId="77777777" w:rsidR="002F207C" w:rsidRPr="003B4D70" w:rsidRDefault="002F207C" w:rsidP="007A16EF">
      <w:pPr>
        <w:spacing w:line="240" w:lineRule="auto"/>
        <w:rPr>
          <w:rFonts w:ascii="Times New Roman" w:eastAsia="Times New Roman" w:hAnsi="Times New Roman" w:cs="Times New Roman"/>
          <w:color w:val="auto"/>
          <w:sz w:val="24"/>
          <w:szCs w:val="24"/>
        </w:rPr>
      </w:pPr>
    </w:p>
    <w:p w14:paraId="05A6EEAB" w14:textId="77777777" w:rsidR="00175932" w:rsidRDefault="00175932" w:rsidP="00175932">
      <w:pPr>
        <w:ind w:firstLine="720"/>
        <w:rPr>
          <w:rFonts w:ascii="Times New Roman" w:eastAsia="Times New Roman" w:hAnsi="Times New Roman" w:cs="Times New Roman"/>
          <w:b/>
          <w:bCs/>
          <w:sz w:val="24"/>
          <w:szCs w:val="24"/>
        </w:rPr>
      </w:pPr>
    </w:p>
    <w:p w14:paraId="701ED775" w14:textId="77777777" w:rsidR="007A16EF" w:rsidRDefault="00175932" w:rsidP="00175932">
      <w:pPr>
        <w:ind w:firstLine="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1.2 List of items completed</w:t>
      </w:r>
    </w:p>
    <w:p w14:paraId="6A3C8C54" w14:textId="77777777" w:rsidR="00175932" w:rsidRDefault="00175932" w:rsidP="00175932">
      <w:pPr>
        <w:ind w:firstLine="720"/>
        <w:rPr>
          <w:rFonts w:ascii="Times New Roman" w:eastAsia="Times New Roman" w:hAnsi="Times New Roman" w:cs="Times New Roman"/>
          <w:b/>
          <w:bCs/>
          <w:sz w:val="24"/>
          <w:szCs w:val="24"/>
        </w:rPr>
      </w:pPr>
    </w:p>
    <w:p w14:paraId="2FE050DA" w14:textId="77777777" w:rsidR="00175932" w:rsidRPr="00ED5A49" w:rsidRDefault="00175932" w:rsidP="00175932">
      <w:pPr>
        <w:pStyle w:val="ListParagraph"/>
        <w:numPr>
          <w:ilvl w:val="0"/>
          <w:numId w:val="3"/>
        </w:numPr>
        <w:rPr>
          <w:rFonts w:ascii="Times New Roman" w:hAnsi="Times New Roman" w:cs="Times New Roman"/>
        </w:rPr>
      </w:pPr>
      <w:r w:rsidRPr="00ED5A49">
        <w:rPr>
          <w:rFonts w:ascii="Times New Roman" w:hAnsi="Times New Roman" w:cs="Times New Roman"/>
        </w:rPr>
        <w:t>Standard HTML template for all pages</w:t>
      </w:r>
    </w:p>
    <w:p w14:paraId="4B8A88F8" w14:textId="77777777" w:rsidR="00175932" w:rsidRPr="00ED5A49" w:rsidRDefault="00175932" w:rsidP="00175932">
      <w:pPr>
        <w:pStyle w:val="ListParagraph"/>
        <w:numPr>
          <w:ilvl w:val="0"/>
          <w:numId w:val="3"/>
        </w:numPr>
        <w:rPr>
          <w:rFonts w:ascii="Times New Roman" w:hAnsi="Times New Roman" w:cs="Times New Roman"/>
        </w:rPr>
      </w:pPr>
      <w:r w:rsidRPr="00ED5A49">
        <w:rPr>
          <w:rFonts w:ascii="Times New Roman" w:hAnsi="Times New Roman" w:cs="Times New Roman"/>
        </w:rPr>
        <w:t>Base CSS template for all pages</w:t>
      </w:r>
    </w:p>
    <w:p w14:paraId="1CB580C4" w14:textId="77777777" w:rsidR="00175932" w:rsidRPr="00ED5A49" w:rsidRDefault="00175932" w:rsidP="00175932">
      <w:pPr>
        <w:pStyle w:val="ListParagraph"/>
        <w:numPr>
          <w:ilvl w:val="0"/>
          <w:numId w:val="3"/>
        </w:numPr>
        <w:rPr>
          <w:rFonts w:ascii="Times New Roman" w:hAnsi="Times New Roman" w:cs="Times New Roman"/>
        </w:rPr>
      </w:pPr>
      <w:r w:rsidRPr="00ED5A49">
        <w:rPr>
          <w:rFonts w:ascii="Times New Roman" w:hAnsi="Times New Roman" w:cs="Times New Roman"/>
        </w:rPr>
        <w:t>Skeleton pages for the entire website</w:t>
      </w:r>
    </w:p>
    <w:p w14:paraId="7A199D8A" w14:textId="77777777" w:rsidR="00C17F85" w:rsidRPr="00ED5A49" w:rsidRDefault="00C17F85" w:rsidP="00175932">
      <w:pPr>
        <w:pStyle w:val="ListParagraph"/>
        <w:numPr>
          <w:ilvl w:val="0"/>
          <w:numId w:val="3"/>
        </w:numPr>
        <w:rPr>
          <w:rFonts w:ascii="Times New Roman" w:hAnsi="Times New Roman" w:cs="Times New Roman"/>
        </w:rPr>
      </w:pPr>
      <w:r w:rsidRPr="00ED5A49">
        <w:rPr>
          <w:rFonts w:ascii="Times New Roman" w:hAnsi="Times New Roman" w:cs="Times New Roman"/>
        </w:rPr>
        <w:t>Skeleton page for Sign up</w:t>
      </w:r>
      <w:r w:rsidR="00E63CD9" w:rsidRPr="00ED5A49">
        <w:rPr>
          <w:rFonts w:ascii="Times New Roman" w:hAnsi="Times New Roman" w:cs="Times New Roman"/>
        </w:rPr>
        <w:t xml:space="preserve"> and Review</w:t>
      </w:r>
      <w:r w:rsidRPr="00ED5A49">
        <w:rPr>
          <w:rFonts w:ascii="Times New Roman" w:hAnsi="Times New Roman" w:cs="Times New Roman"/>
        </w:rPr>
        <w:t xml:space="preserve"> page</w:t>
      </w:r>
      <w:r w:rsidR="00E63CD9" w:rsidRPr="00ED5A49">
        <w:rPr>
          <w:rFonts w:ascii="Times New Roman" w:hAnsi="Times New Roman" w:cs="Times New Roman"/>
        </w:rPr>
        <w:t>s</w:t>
      </w:r>
      <w:r w:rsidRPr="00ED5A49">
        <w:rPr>
          <w:rFonts w:ascii="Times New Roman" w:hAnsi="Times New Roman" w:cs="Times New Roman"/>
        </w:rPr>
        <w:t xml:space="preserve"> that contains a form</w:t>
      </w:r>
    </w:p>
    <w:p w14:paraId="43BDBC21" w14:textId="77777777" w:rsidR="00C17F85" w:rsidRPr="00ED5A49" w:rsidRDefault="00C17F85" w:rsidP="00175932">
      <w:pPr>
        <w:pStyle w:val="ListParagraph"/>
        <w:numPr>
          <w:ilvl w:val="0"/>
          <w:numId w:val="3"/>
        </w:numPr>
        <w:rPr>
          <w:rFonts w:ascii="Times New Roman" w:hAnsi="Times New Roman" w:cs="Times New Roman"/>
        </w:rPr>
      </w:pPr>
      <w:r w:rsidRPr="00ED5A49">
        <w:rPr>
          <w:rFonts w:ascii="Times New Roman" w:hAnsi="Times New Roman" w:cs="Times New Roman"/>
        </w:rPr>
        <w:t>Skeleton pages for Consoles that contain tables</w:t>
      </w:r>
    </w:p>
    <w:p w14:paraId="60E727B6" w14:textId="77777777" w:rsidR="007F0450" w:rsidRPr="00ED5A49" w:rsidRDefault="007F0450" w:rsidP="00175932">
      <w:pPr>
        <w:pStyle w:val="ListParagraph"/>
        <w:numPr>
          <w:ilvl w:val="0"/>
          <w:numId w:val="3"/>
        </w:numPr>
        <w:rPr>
          <w:rFonts w:ascii="Times New Roman" w:hAnsi="Times New Roman" w:cs="Times New Roman"/>
        </w:rPr>
      </w:pPr>
      <w:r w:rsidRPr="00ED5A49">
        <w:rPr>
          <w:rFonts w:ascii="Times New Roman" w:hAnsi="Times New Roman" w:cs="Times New Roman"/>
        </w:rPr>
        <w:t>Implemented responsive design for all pages</w:t>
      </w:r>
    </w:p>
    <w:p w14:paraId="1EEB5646" w14:textId="77777777" w:rsidR="007F0450" w:rsidRPr="00ED5A49" w:rsidRDefault="007F0450" w:rsidP="00175932">
      <w:pPr>
        <w:pStyle w:val="ListParagraph"/>
        <w:numPr>
          <w:ilvl w:val="0"/>
          <w:numId w:val="3"/>
        </w:numPr>
        <w:rPr>
          <w:rFonts w:ascii="Times New Roman" w:hAnsi="Times New Roman" w:cs="Times New Roman"/>
        </w:rPr>
      </w:pPr>
      <w:r w:rsidRPr="00ED5A49">
        <w:rPr>
          <w:rFonts w:ascii="Times New Roman" w:hAnsi="Times New Roman" w:cs="Times New Roman"/>
        </w:rPr>
        <w:t>Tested pages on Internet Explorer, Mozilla Firefox, Microsoft Edge, and Google Chrome.</w:t>
      </w:r>
    </w:p>
    <w:p w14:paraId="45597726" w14:textId="77777777" w:rsidR="00E63CD9" w:rsidRPr="00ED5A49" w:rsidRDefault="00E63CD9" w:rsidP="00E63CD9">
      <w:pPr>
        <w:pStyle w:val="ListParagraph"/>
        <w:numPr>
          <w:ilvl w:val="0"/>
          <w:numId w:val="3"/>
        </w:numPr>
        <w:rPr>
          <w:rFonts w:ascii="Times New Roman" w:hAnsi="Times New Roman" w:cs="Times New Roman"/>
        </w:rPr>
      </w:pPr>
      <w:r w:rsidRPr="00ED5A49">
        <w:rPr>
          <w:rFonts w:ascii="Times New Roman" w:hAnsi="Times New Roman" w:cs="Times New Roman"/>
        </w:rPr>
        <w:t>A/B Testing</w:t>
      </w:r>
    </w:p>
    <w:p w14:paraId="143CBDBB" w14:textId="77777777" w:rsidR="00B930BC" w:rsidRDefault="00B930BC" w:rsidP="00B930BC">
      <w:pPr>
        <w:ind w:left="720"/>
      </w:pPr>
    </w:p>
    <w:p w14:paraId="79476900" w14:textId="77777777" w:rsidR="00B930BC" w:rsidRDefault="00B930BC" w:rsidP="00B930BC">
      <w:pPr>
        <w:ind w:left="720"/>
        <w:rPr>
          <w:rFonts w:ascii="Times New Roman" w:hAnsi="Times New Roman" w:cs="Times New Roman"/>
          <w:b/>
          <w:sz w:val="24"/>
          <w:szCs w:val="24"/>
        </w:rPr>
      </w:pPr>
      <w:r w:rsidRPr="00ED5A49">
        <w:rPr>
          <w:rFonts w:ascii="Times New Roman" w:hAnsi="Times New Roman" w:cs="Times New Roman"/>
          <w:b/>
          <w:sz w:val="24"/>
          <w:szCs w:val="24"/>
        </w:rPr>
        <w:t>1.3 Additional work</w:t>
      </w:r>
    </w:p>
    <w:p w14:paraId="43941C70" w14:textId="77777777" w:rsidR="00ED5A49" w:rsidRDefault="00ED5A49" w:rsidP="00B930BC">
      <w:pPr>
        <w:ind w:left="720"/>
        <w:rPr>
          <w:rFonts w:ascii="Times New Roman" w:hAnsi="Times New Roman" w:cs="Times New Roman"/>
          <w:b/>
        </w:rPr>
      </w:pPr>
    </w:p>
    <w:p w14:paraId="2413BCD8" w14:textId="77777777" w:rsidR="00ED5A49" w:rsidRDefault="00ED5A49" w:rsidP="00ED5A49">
      <w:pPr>
        <w:pStyle w:val="ListParagraph"/>
        <w:numPr>
          <w:ilvl w:val="0"/>
          <w:numId w:val="4"/>
        </w:numPr>
        <w:rPr>
          <w:rFonts w:ascii="Times New Roman" w:hAnsi="Times New Roman" w:cs="Times New Roman"/>
        </w:rPr>
      </w:pPr>
      <w:r>
        <w:rPr>
          <w:rFonts w:ascii="Times New Roman" w:hAnsi="Times New Roman" w:cs="Times New Roman"/>
        </w:rPr>
        <w:t>Fixed milestone 2 issue – Added user comments in review page again</w:t>
      </w:r>
    </w:p>
    <w:p w14:paraId="2440813D" w14:textId="77777777" w:rsidR="00ED5A49" w:rsidRPr="00ED5A49" w:rsidRDefault="00ED5A49" w:rsidP="00ED5A49">
      <w:pPr>
        <w:pStyle w:val="ListParagraph"/>
        <w:numPr>
          <w:ilvl w:val="0"/>
          <w:numId w:val="4"/>
        </w:numPr>
        <w:rPr>
          <w:rFonts w:ascii="Times New Roman" w:hAnsi="Times New Roman" w:cs="Times New Roman"/>
        </w:rPr>
      </w:pPr>
      <w:r>
        <w:rPr>
          <w:rFonts w:ascii="Times New Roman" w:hAnsi="Times New Roman" w:cs="Times New Roman"/>
        </w:rPr>
        <w:t xml:space="preserve">Added tables </w:t>
      </w:r>
      <w:r w:rsidR="00790048">
        <w:rPr>
          <w:rFonts w:ascii="Times New Roman" w:hAnsi="Times New Roman" w:cs="Times New Roman"/>
        </w:rPr>
        <w:t xml:space="preserve">of system specifications </w:t>
      </w:r>
      <w:r>
        <w:rPr>
          <w:rFonts w:ascii="Times New Roman" w:hAnsi="Times New Roman" w:cs="Times New Roman"/>
        </w:rPr>
        <w:t>to device pages</w:t>
      </w:r>
    </w:p>
    <w:p w14:paraId="59AAC1AC" w14:textId="77777777" w:rsidR="00ED5A49" w:rsidRPr="00ED5A49" w:rsidRDefault="00ED5A49" w:rsidP="00B930BC">
      <w:pPr>
        <w:ind w:left="720"/>
        <w:rPr>
          <w:rFonts w:ascii="Times New Roman" w:hAnsi="Times New Roman" w:cs="Times New Roman"/>
          <w:sz w:val="24"/>
          <w:szCs w:val="24"/>
        </w:rPr>
      </w:pPr>
    </w:p>
    <w:p w14:paraId="06D4CC63" w14:textId="77777777" w:rsidR="00607718" w:rsidRDefault="00607718" w:rsidP="00607718"/>
    <w:p w14:paraId="2CB1B0D5" w14:textId="77777777" w:rsidR="00EB0A90" w:rsidRDefault="00EB0A90" w:rsidP="00607718">
      <w:pPr>
        <w:spacing w:line="240" w:lineRule="auto"/>
        <w:rPr>
          <w:rFonts w:ascii="Times New Roman" w:eastAsia="Times New Roman" w:hAnsi="Times New Roman" w:cs="Times New Roman"/>
          <w:b/>
          <w:bCs/>
          <w:sz w:val="28"/>
          <w:szCs w:val="28"/>
        </w:rPr>
      </w:pPr>
    </w:p>
    <w:p w14:paraId="37D99E11" w14:textId="77777777" w:rsidR="00EB0A90" w:rsidRDefault="00EB0A90" w:rsidP="00607718">
      <w:pPr>
        <w:spacing w:line="240" w:lineRule="auto"/>
        <w:rPr>
          <w:rFonts w:ascii="Times New Roman" w:eastAsia="Times New Roman" w:hAnsi="Times New Roman" w:cs="Times New Roman"/>
          <w:b/>
          <w:bCs/>
          <w:sz w:val="28"/>
          <w:szCs w:val="28"/>
        </w:rPr>
      </w:pPr>
    </w:p>
    <w:p w14:paraId="3291BEFA" w14:textId="77777777" w:rsidR="00EB0A90" w:rsidRDefault="00EB0A90" w:rsidP="00607718">
      <w:pPr>
        <w:spacing w:line="240" w:lineRule="auto"/>
        <w:rPr>
          <w:rFonts w:ascii="Times New Roman" w:eastAsia="Times New Roman" w:hAnsi="Times New Roman" w:cs="Times New Roman"/>
          <w:b/>
          <w:bCs/>
          <w:sz w:val="28"/>
          <w:szCs w:val="28"/>
        </w:rPr>
      </w:pPr>
    </w:p>
    <w:p w14:paraId="1C585DA1" w14:textId="77777777" w:rsidR="00EB0A90" w:rsidRDefault="00EB0A90" w:rsidP="00607718">
      <w:pPr>
        <w:spacing w:line="240" w:lineRule="auto"/>
        <w:rPr>
          <w:rFonts w:ascii="Times New Roman" w:eastAsia="Times New Roman" w:hAnsi="Times New Roman" w:cs="Times New Roman"/>
          <w:b/>
          <w:bCs/>
          <w:sz w:val="28"/>
          <w:szCs w:val="28"/>
        </w:rPr>
      </w:pPr>
    </w:p>
    <w:p w14:paraId="050CB70B" w14:textId="77777777" w:rsidR="00EB0A90" w:rsidRDefault="00EB0A90" w:rsidP="00607718">
      <w:pPr>
        <w:spacing w:line="240" w:lineRule="auto"/>
        <w:rPr>
          <w:rFonts w:ascii="Times New Roman" w:eastAsia="Times New Roman" w:hAnsi="Times New Roman" w:cs="Times New Roman"/>
          <w:b/>
          <w:bCs/>
          <w:sz w:val="28"/>
          <w:szCs w:val="28"/>
        </w:rPr>
      </w:pPr>
    </w:p>
    <w:p w14:paraId="53D6D465" w14:textId="77777777" w:rsidR="00EB0A90" w:rsidRDefault="00EB0A90" w:rsidP="00607718">
      <w:pPr>
        <w:spacing w:line="240" w:lineRule="auto"/>
        <w:rPr>
          <w:rFonts w:ascii="Times New Roman" w:eastAsia="Times New Roman" w:hAnsi="Times New Roman" w:cs="Times New Roman"/>
          <w:b/>
          <w:bCs/>
          <w:sz w:val="28"/>
          <w:szCs w:val="28"/>
        </w:rPr>
      </w:pPr>
    </w:p>
    <w:p w14:paraId="739F17C1" w14:textId="77777777" w:rsidR="00EB0A90" w:rsidRDefault="00EB0A90" w:rsidP="00607718">
      <w:pPr>
        <w:spacing w:line="240" w:lineRule="auto"/>
        <w:rPr>
          <w:rFonts w:ascii="Times New Roman" w:eastAsia="Times New Roman" w:hAnsi="Times New Roman" w:cs="Times New Roman"/>
          <w:b/>
          <w:bCs/>
          <w:sz w:val="28"/>
          <w:szCs w:val="28"/>
        </w:rPr>
      </w:pPr>
    </w:p>
    <w:p w14:paraId="395F4AFD" w14:textId="77777777" w:rsidR="00EB0A90" w:rsidRDefault="00EB0A90" w:rsidP="00607718">
      <w:pPr>
        <w:spacing w:line="240" w:lineRule="auto"/>
        <w:rPr>
          <w:rFonts w:ascii="Times New Roman" w:eastAsia="Times New Roman" w:hAnsi="Times New Roman" w:cs="Times New Roman"/>
          <w:b/>
          <w:bCs/>
          <w:sz w:val="28"/>
          <w:szCs w:val="28"/>
        </w:rPr>
      </w:pPr>
    </w:p>
    <w:p w14:paraId="17CC99C3" w14:textId="77777777" w:rsidR="00EB0A90" w:rsidRDefault="00EB0A90" w:rsidP="00607718">
      <w:pPr>
        <w:spacing w:line="240" w:lineRule="auto"/>
        <w:rPr>
          <w:rFonts w:ascii="Times New Roman" w:eastAsia="Times New Roman" w:hAnsi="Times New Roman" w:cs="Times New Roman"/>
          <w:b/>
          <w:bCs/>
          <w:sz w:val="28"/>
          <w:szCs w:val="28"/>
        </w:rPr>
      </w:pPr>
    </w:p>
    <w:p w14:paraId="1F339D1E" w14:textId="77777777" w:rsidR="00EB0A90" w:rsidRDefault="00EB0A90" w:rsidP="00607718">
      <w:pPr>
        <w:spacing w:line="240" w:lineRule="auto"/>
        <w:rPr>
          <w:rFonts w:ascii="Times New Roman" w:eastAsia="Times New Roman" w:hAnsi="Times New Roman" w:cs="Times New Roman"/>
          <w:b/>
          <w:bCs/>
          <w:sz w:val="28"/>
          <w:szCs w:val="28"/>
        </w:rPr>
      </w:pPr>
    </w:p>
    <w:p w14:paraId="1A1F421F" w14:textId="77777777" w:rsidR="00EB0A90" w:rsidRDefault="00EB0A90" w:rsidP="00607718">
      <w:pPr>
        <w:spacing w:line="240" w:lineRule="auto"/>
        <w:rPr>
          <w:rFonts w:ascii="Times New Roman" w:eastAsia="Times New Roman" w:hAnsi="Times New Roman" w:cs="Times New Roman"/>
          <w:b/>
          <w:bCs/>
          <w:sz w:val="28"/>
          <w:szCs w:val="28"/>
        </w:rPr>
      </w:pPr>
    </w:p>
    <w:p w14:paraId="3C3857E8" w14:textId="77777777" w:rsidR="00EB0A90" w:rsidRDefault="00EB0A90" w:rsidP="00607718">
      <w:pPr>
        <w:spacing w:line="240" w:lineRule="auto"/>
        <w:rPr>
          <w:rFonts w:ascii="Times New Roman" w:eastAsia="Times New Roman" w:hAnsi="Times New Roman" w:cs="Times New Roman"/>
          <w:b/>
          <w:bCs/>
          <w:sz w:val="28"/>
          <w:szCs w:val="28"/>
        </w:rPr>
      </w:pPr>
    </w:p>
    <w:p w14:paraId="58914568" w14:textId="77777777" w:rsidR="00EB0A90" w:rsidRDefault="00EB0A90" w:rsidP="00607718">
      <w:pPr>
        <w:spacing w:line="240" w:lineRule="auto"/>
        <w:rPr>
          <w:rFonts w:ascii="Times New Roman" w:eastAsia="Times New Roman" w:hAnsi="Times New Roman" w:cs="Times New Roman"/>
          <w:b/>
          <w:bCs/>
          <w:sz w:val="28"/>
          <w:szCs w:val="28"/>
        </w:rPr>
      </w:pPr>
    </w:p>
    <w:p w14:paraId="582096B9" w14:textId="77777777" w:rsidR="00EB0A90" w:rsidRDefault="00EB0A90" w:rsidP="00607718">
      <w:pPr>
        <w:spacing w:line="240" w:lineRule="auto"/>
        <w:rPr>
          <w:rFonts w:ascii="Times New Roman" w:eastAsia="Times New Roman" w:hAnsi="Times New Roman" w:cs="Times New Roman"/>
          <w:b/>
          <w:bCs/>
          <w:sz w:val="28"/>
          <w:szCs w:val="28"/>
        </w:rPr>
      </w:pPr>
    </w:p>
    <w:p w14:paraId="75431F48" w14:textId="77777777" w:rsidR="00EB0A90" w:rsidRDefault="00EB0A90" w:rsidP="00607718">
      <w:pPr>
        <w:spacing w:line="240" w:lineRule="auto"/>
        <w:rPr>
          <w:rFonts w:ascii="Times New Roman" w:eastAsia="Times New Roman" w:hAnsi="Times New Roman" w:cs="Times New Roman"/>
          <w:b/>
          <w:bCs/>
          <w:sz w:val="28"/>
          <w:szCs w:val="28"/>
        </w:rPr>
      </w:pPr>
    </w:p>
    <w:p w14:paraId="2B13F276" w14:textId="77777777" w:rsidR="00EB0A90" w:rsidRDefault="00EB0A90" w:rsidP="00607718">
      <w:pPr>
        <w:spacing w:line="240" w:lineRule="auto"/>
        <w:rPr>
          <w:rFonts w:ascii="Times New Roman" w:eastAsia="Times New Roman" w:hAnsi="Times New Roman" w:cs="Times New Roman"/>
          <w:b/>
          <w:bCs/>
          <w:sz w:val="28"/>
          <w:szCs w:val="28"/>
        </w:rPr>
      </w:pPr>
    </w:p>
    <w:p w14:paraId="37496286" w14:textId="77777777" w:rsidR="00EB0A90" w:rsidRDefault="00EB0A90" w:rsidP="00607718">
      <w:pPr>
        <w:spacing w:line="240" w:lineRule="auto"/>
        <w:rPr>
          <w:rFonts w:ascii="Times New Roman" w:eastAsia="Times New Roman" w:hAnsi="Times New Roman" w:cs="Times New Roman"/>
          <w:b/>
          <w:bCs/>
          <w:sz w:val="28"/>
          <w:szCs w:val="28"/>
        </w:rPr>
      </w:pPr>
    </w:p>
    <w:p w14:paraId="5B3A3261" w14:textId="77777777" w:rsidR="00442D19" w:rsidRDefault="00442D19" w:rsidP="00607718">
      <w:pPr>
        <w:spacing w:line="240" w:lineRule="auto"/>
        <w:rPr>
          <w:rFonts w:ascii="Times New Roman" w:eastAsia="Times New Roman" w:hAnsi="Times New Roman" w:cs="Times New Roman"/>
          <w:b/>
          <w:bCs/>
          <w:sz w:val="28"/>
          <w:szCs w:val="28"/>
        </w:rPr>
      </w:pPr>
    </w:p>
    <w:p w14:paraId="44AD05F8" w14:textId="77777777" w:rsidR="00442D19" w:rsidRDefault="00442D19" w:rsidP="00607718">
      <w:pPr>
        <w:spacing w:line="240" w:lineRule="auto"/>
        <w:rPr>
          <w:rFonts w:ascii="Times New Roman" w:eastAsia="Times New Roman" w:hAnsi="Times New Roman" w:cs="Times New Roman"/>
          <w:b/>
          <w:bCs/>
          <w:sz w:val="28"/>
          <w:szCs w:val="28"/>
        </w:rPr>
      </w:pPr>
    </w:p>
    <w:p w14:paraId="1555775D" w14:textId="27AA207C" w:rsidR="00607718" w:rsidRDefault="00607718" w:rsidP="00607718">
      <w:p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2.Documentation of work</w:t>
      </w:r>
    </w:p>
    <w:p w14:paraId="0AD0E59C" w14:textId="77777777" w:rsidR="000A76D7" w:rsidRDefault="000A76D7" w:rsidP="00607718">
      <w:pPr>
        <w:spacing w:line="240" w:lineRule="auto"/>
        <w:rPr>
          <w:rFonts w:ascii="Times New Roman" w:eastAsia="Times New Roman" w:hAnsi="Times New Roman" w:cs="Times New Roman"/>
          <w:b/>
          <w:bCs/>
          <w:sz w:val="28"/>
          <w:szCs w:val="28"/>
        </w:rPr>
      </w:pPr>
    </w:p>
    <w:p w14:paraId="0B053557" w14:textId="77777777" w:rsidR="008E78B8" w:rsidRDefault="000A76D7" w:rsidP="000A76D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bCs/>
          <w:sz w:val="28"/>
          <w:szCs w:val="28"/>
        </w:rPr>
        <w:tab/>
      </w:r>
      <w:r w:rsidRPr="000A76D7">
        <w:rPr>
          <w:rFonts w:ascii="Times New Roman" w:eastAsia="Times New Roman" w:hAnsi="Times New Roman" w:cs="Times New Roman"/>
          <w:b/>
          <w:sz w:val="24"/>
          <w:szCs w:val="24"/>
        </w:rPr>
        <w:t>2.1 Screenshots of front page</w:t>
      </w:r>
    </w:p>
    <w:p w14:paraId="61DC0FC3" w14:textId="77777777" w:rsidR="002A6A3F" w:rsidRDefault="002A6A3F" w:rsidP="000A76D7">
      <w:pPr>
        <w:spacing w:line="240" w:lineRule="auto"/>
        <w:rPr>
          <w:rFonts w:ascii="Times New Roman" w:eastAsia="Times New Roman" w:hAnsi="Times New Roman" w:cs="Times New Roman"/>
          <w:b/>
          <w:sz w:val="24"/>
          <w:szCs w:val="24"/>
        </w:rPr>
      </w:pPr>
    </w:p>
    <w:p w14:paraId="52559EC7" w14:textId="77777777" w:rsidR="00747B02" w:rsidRDefault="00747B02" w:rsidP="008E78B8">
      <w:pPr>
        <w:spacing w:line="240" w:lineRule="auto"/>
        <w:ind w:firstLine="720"/>
        <w:rPr>
          <w:rFonts w:ascii="Times New Roman" w:eastAsia="Times New Roman" w:hAnsi="Times New Roman" w:cs="Times New Roman"/>
          <w:b/>
          <w:sz w:val="24"/>
          <w:szCs w:val="24"/>
        </w:rPr>
      </w:pPr>
      <w:r>
        <w:rPr>
          <w:noProof/>
        </w:rPr>
        <w:drawing>
          <wp:inline distT="0" distB="0" distL="0" distR="0" wp14:anchorId="0622DF50" wp14:editId="02DDB0EB">
            <wp:extent cx="5547360" cy="31203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57067" cy="3125850"/>
                    </a:xfrm>
                    <a:prstGeom prst="rect">
                      <a:avLst/>
                    </a:prstGeom>
                  </pic:spPr>
                </pic:pic>
              </a:graphicData>
            </a:graphic>
          </wp:inline>
        </w:drawing>
      </w:r>
    </w:p>
    <w:p w14:paraId="39B92A8F" w14:textId="77777777" w:rsidR="008E78B8" w:rsidRDefault="008E78B8" w:rsidP="008E78B8">
      <w:pPr>
        <w:spacing w:line="240" w:lineRule="auto"/>
        <w:ind w:firstLine="720"/>
        <w:rPr>
          <w:rFonts w:ascii="Times New Roman" w:eastAsia="Times New Roman" w:hAnsi="Times New Roman" w:cs="Times New Roman"/>
          <w:b/>
          <w:color w:val="auto"/>
          <w:sz w:val="24"/>
          <w:szCs w:val="24"/>
        </w:rPr>
      </w:pPr>
    </w:p>
    <w:p w14:paraId="0FA289DE" w14:textId="77777777" w:rsidR="000A76D7" w:rsidRDefault="000A76D7" w:rsidP="008E78B8">
      <w:pPr>
        <w:spacing w:line="240" w:lineRule="auto"/>
        <w:ind w:firstLine="720"/>
        <w:rPr>
          <w:rFonts w:ascii="Times New Roman" w:eastAsia="Times New Roman" w:hAnsi="Times New Roman" w:cs="Times New Roman"/>
          <w:b/>
          <w:sz w:val="24"/>
          <w:szCs w:val="24"/>
        </w:rPr>
      </w:pPr>
      <w:r w:rsidRPr="000A76D7">
        <w:rPr>
          <w:rFonts w:ascii="Times New Roman" w:eastAsia="Times New Roman" w:hAnsi="Times New Roman" w:cs="Times New Roman"/>
          <w:b/>
          <w:sz w:val="24"/>
          <w:szCs w:val="24"/>
        </w:rPr>
        <w:t>2.2 Screenshots of table</w:t>
      </w:r>
    </w:p>
    <w:p w14:paraId="698FBBEC" w14:textId="77777777" w:rsidR="008E78B8" w:rsidRDefault="008E78B8" w:rsidP="008E78B8">
      <w:pPr>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CD04E3">
        <w:rPr>
          <w:noProof/>
        </w:rPr>
        <w:drawing>
          <wp:inline distT="0" distB="0" distL="0" distR="0" wp14:anchorId="0DD8EB56" wp14:editId="55C8EC0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4A29485E" w14:textId="77777777" w:rsidR="000A76D7" w:rsidRPr="000A76D7" w:rsidRDefault="000A76D7" w:rsidP="000A76D7">
      <w:pPr>
        <w:spacing w:line="240" w:lineRule="auto"/>
        <w:rPr>
          <w:rFonts w:ascii="Times New Roman" w:eastAsia="Times New Roman" w:hAnsi="Times New Roman" w:cs="Times New Roman"/>
          <w:b/>
          <w:color w:val="auto"/>
          <w:sz w:val="24"/>
          <w:szCs w:val="24"/>
        </w:rPr>
      </w:pPr>
    </w:p>
    <w:p w14:paraId="2CCA0CC0" w14:textId="77777777" w:rsidR="00195509" w:rsidRDefault="000A76D7" w:rsidP="000A76D7">
      <w:pPr>
        <w:spacing w:line="240" w:lineRule="auto"/>
        <w:rPr>
          <w:rFonts w:ascii="Times New Roman" w:eastAsia="Times New Roman" w:hAnsi="Times New Roman" w:cs="Times New Roman"/>
          <w:b/>
          <w:sz w:val="24"/>
          <w:szCs w:val="24"/>
        </w:rPr>
      </w:pPr>
      <w:r w:rsidRPr="000A76D7">
        <w:rPr>
          <w:rFonts w:ascii="Times New Roman" w:eastAsia="Times New Roman" w:hAnsi="Times New Roman" w:cs="Times New Roman"/>
          <w:b/>
          <w:sz w:val="24"/>
          <w:szCs w:val="24"/>
        </w:rPr>
        <w:tab/>
      </w:r>
    </w:p>
    <w:p w14:paraId="5E57E9FB" w14:textId="77777777" w:rsidR="00195509" w:rsidRDefault="00195509" w:rsidP="000A76D7">
      <w:pPr>
        <w:spacing w:line="240" w:lineRule="auto"/>
        <w:rPr>
          <w:rFonts w:ascii="Times New Roman" w:eastAsia="Times New Roman" w:hAnsi="Times New Roman" w:cs="Times New Roman"/>
          <w:b/>
          <w:sz w:val="24"/>
          <w:szCs w:val="24"/>
        </w:rPr>
      </w:pPr>
    </w:p>
    <w:p w14:paraId="6DB81FEB" w14:textId="77777777" w:rsidR="000A76D7" w:rsidRDefault="000A76D7" w:rsidP="00195509">
      <w:pPr>
        <w:spacing w:line="240" w:lineRule="auto"/>
        <w:ind w:firstLine="720"/>
        <w:rPr>
          <w:rFonts w:ascii="Times New Roman" w:eastAsia="Times New Roman" w:hAnsi="Times New Roman" w:cs="Times New Roman"/>
          <w:b/>
          <w:sz w:val="24"/>
          <w:szCs w:val="24"/>
        </w:rPr>
      </w:pPr>
      <w:r w:rsidRPr="000A76D7">
        <w:rPr>
          <w:rFonts w:ascii="Times New Roman" w:eastAsia="Times New Roman" w:hAnsi="Times New Roman" w:cs="Times New Roman"/>
          <w:b/>
          <w:sz w:val="24"/>
          <w:szCs w:val="24"/>
        </w:rPr>
        <w:t>2.3 Screenshots of form</w:t>
      </w:r>
    </w:p>
    <w:p w14:paraId="4BAD5D20" w14:textId="77777777" w:rsidR="00195509" w:rsidRDefault="00195509" w:rsidP="00195509">
      <w:pPr>
        <w:spacing w:line="240" w:lineRule="auto"/>
        <w:ind w:firstLine="720"/>
        <w:rPr>
          <w:rFonts w:ascii="Times New Roman" w:eastAsia="Times New Roman" w:hAnsi="Times New Roman" w:cs="Times New Roman"/>
          <w:b/>
          <w:sz w:val="24"/>
          <w:szCs w:val="24"/>
        </w:rPr>
      </w:pPr>
    </w:p>
    <w:p w14:paraId="54DA7E0C" w14:textId="77777777" w:rsidR="00195509" w:rsidRDefault="00195509" w:rsidP="00195509">
      <w:pPr>
        <w:spacing w:line="240" w:lineRule="auto"/>
        <w:ind w:firstLine="720"/>
        <w:rPr>
          <w:rFonts w:ascii="Times New Roman" w:eastAsia="Times New Roman" w:hAnsi="Times New Roman" w:cs="Times New Roman"/>
          <w:b/>
          <w:color w:val="auto"/>
          <w:sz w:val="24"/>
          <w:szCs w:val="24"/>
        </w:rPr>
      </w:pPr>
      <w:r>
        <w:rPr>
          <w:noProof/>
        </w:rPr>
        <w:drawing>
          <wp:inline distT="0" distB="0" distL="0" distR="0" wp14:anchorId="1814AD34" wp14:editId="6C456EBE">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5D228200" w14:textId="77777777" w:rsidR="00812B6E" w:rsidRDefault="00812B6E" w:rsidP="00195509">
      <w:pPr>
        <w:spacing w:line="240" w:lineRule="auto"/>
        <w:ind w:firstLine="720"/>
        <w:rPr>
          <w:rFonts w:ascii="Times New Roman" w:eastAsia="Times New Roman" w:hAnsi="Times New Roman" w:cs="Times New Roman"/>
          <w:b/>
          <w:color w:val="auto"/>
          <w:sz w:val="24"/>
          <w:szCs w:val="24"/>
        </w:rPr>
      </w:pPr>
    </w:p>
    <w:p w14:paraId="0FE22C92" w14:textId="77777777" w:rsidR="00812B6E" w:rsidRDefault="00812B6E" w:rsidP="00195509">
      <w:pPr>
        <w:spacing w:line="240" w:lineRule="auto"/>
        <w:ind w:firstLine="720"/>
        <w:rPr>
          <w:rFonts w:ascii="Times New Roman" w:eastAsia="Times New Roman" w:hAnsi="Times New Roman" w:cs="Times New Roman"/>
          <w:b/>
          <w:color w:val="auto"/>
          <w:sz w:val="24"/>
          <w:szCs w:val="24"/>
        </w:rPr>
      </w:pPr>
      <w:r>
        <w:rPr>
          <w:rFonts w:ascii="Times New Roman" w:eastAsia="Times New Roman" w:hAnsi="Times New Roman" w:cs="Times New Roman"/>
          <w:b/>
          <w:color w:val="auto"/>
          <w:sz w:val="24"/>
          <w:szCs w:val="24"/>
        </w:rPr>
        <w:t>2.4 Screenshot of base.css</w:t>
      </w:r>
    </w:p>
    <w:p w14:paraId="72D48619" w14:textId="77777777" w:rsidR="00812B6E" w:rsidRDefault="00812B6E" w:rsidP="00195509">
      <w:pPr>
        <w:spacing w:line="240" w:lineRule="auto"/>
        <w:ind w:firstLine="720"/>
        <w:rPr>
          <w:rFonts w:ascii="Times New Roman" w:eastAsia="Times New Roman" w:hAnsi="Times New Roman" w:cs="Times New Roman"/>
          <w:b/>
          <w:color w:val="auto"/>
          <w:sz w:val="24"/>
          <w:szCs w:val="24"/>
        </w:rPr>
      </w:pPr>
    </w:p>
    <w:p w14:paraId="5E295B9A" w14:textId="77777777" w:rsidR="00812B6E" w:rsidRPr="000A76D7" w:rsidRDefault="00812B6E" w:rsidP="00195509">
      <w:pPr>
        <w:spacing w:line="240" w:lineRule="auto"/>
        <w:ind w:firstLine="720"/>
        <w:rPr>
          <w:rFonts w:ascii="Times New Roman" w:eastAsia="Times New Roman" w:hAnsi="Times New Roman" w:cs="Times New Roman"/>
          <w:b/>
          <w:color w:val="auto"/>
          <w:sz w:val="24"/>
          <w:szCs w:val="24"/>
        </w:rPr>
      </w:pPr>
      <w:r>
        <w:rPr>
          <w:noProof/>
        </w:rPr>
        <w:drawing>
          <wp:inline distT="0" distB="0" distL="0" distR="0" wp14:anchorId="3EB65A79" wp14:editId="74B999B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73ABF9C9" w14:textId="77777777" w:rsidR="000A76D7" w:rsidRPr="000A76D7" w:rsidRDefault="000A76D7" w:rsidP="00607718">
      <w:pPr>
        <w:spacing w:line="240" w:lineRule="auto"/>
        <w:rPr>
          <w:rFonts w:ascii="Times New Roman" w:eastAsia="Times New Roman" w:hAnsi="Times New Roman" w:cs="Times New Roman"/>
          <w:color w:val="auto"/>
        </w:rPr>
      </w:pPr>
    </w:p>
    <w:p w14:paraId="279A81DE" w14:textId="77777777" w:rsidR="00607718" w:rsidRDefault="00607718" w:rsidP="00607718"/>
    <w:p w14:paraId="6D74E036" w14:textId="77777777" w:rsidR="000A76D7" w:rsidRDefault="000A76D7" w:rsidP="000A76D7">
      <w:p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3</w:t>
      </w:r>
      <w:r w:rsidR="00345747">
        <w:rPr>
          <w:rFonts w:ascii="Times New Roman" w:eastAsia="Times New Roman" w:hAnsi="Times New Roman" w:cs="Times New Roman"/>
          <w:b/>
          <w:bCs/>
          <w:sz w:val="28"/>
          <w:szCs w:val="28"/>
        </w:rPr>
        <w:t>.Key issues</w:t>
      </w:r>
    </w:p>
    <w:p w14:paraId="37CA6B28" w14:textId="77777777" w:rsidR="000A76D7" w:rsidRDefault="000A76D7" w:rsidP="000A76D7">
      <w:pPr>
        <w:spacing w:line="240" w:lineRule="auto"/>
        <w:rPr>
          <w:rFonts w:ascii="Times New Roman" w:eastAsia="Times New Roman" w:hAnsi="Times New Roman" w:cs="Times New Roman"/>
          <w:b/>
          <w:bCs/>
          <w:sz w:val="28"/>
          <w:szCs w:val="28"/>
        </w:rPr>
      </w:pPr>
    </w:p>
    <w:p w14:paraId="6B7DBAF7" w14:textId="77777777" w:rsidR="000A76D7" w:rsidRDefault="000A76D7" w:rsidP="000A76D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bCs/>
          <w:sz w:val="28"/>
          <w:szCs w:val="28"/>
        </w:rPr>
        <w:tab/>
      </w:r>
      <w:r w:rsidR="00345747">
        <w:rPr>
          <w:rFonts w:ascii="Times New Roman" w:eastAsia="Times New Roman" w:hAnsi="Times New Roman" w:cs="Times New Roman"/>
          <w:b/>
          <w:sz w:val="24"/>
          <w:szCs w:val="24"/>
        </w:rPr>
        <w:t>3</w:t>
      </w:r>
      <w:r w:rsidRPr="000A76D7">
        <w:rPr>
          <w:rFonts w:ascii="Times New Roman" w:eastAsia="Times New Roman" w:hAnsi="Times New Roman" w:cs="Times New Roman"/>
          <w:b/>
          <w:sz w:val="24"/>
          <w:szCs w:val="24"/>
        </w:rPr>
        <w:t xml:space="preserve">.1 </w:t>
      </w:r>
      <w:r w:rsidR="00345747">
        <w:rPr>
          <w:rFonts w:ascii="Times New Roman" w:eastAsia="Times New Roman" w:hAnsi="Times New Roman" w:cs="Times New Roman"/>
          <w:b/>
          <w:sz w:val="24"/>
          <w:szCs w:val="24"/>
        </w:rPr>
        <w:t>Encountered problems</w:t>
      </w:r>
    </w:p>
    <w:p w14:paraId="517A82FA" w14:textId="77777777" w:rsidR="00EB41EA" w:rsidRDefault="00EB41EA" w:rsidP="000A76D7">
      <w:pPr>
        <w:spacing w:line="240" w:lineRule="auto"/>
        <w:rPr>
          <w:rFonts w:ascii="Times New Roman" w:eastAsia="Times New Roman" w:hAnsi="Times New Roman" w:cs="Times New Roman"/>
          <w:b/>
          <w:sz w:val="24"/>
          <w:szCs w:val="24"/>
        </w:rPr>
      </w:pPr>
    </w:p>
    <w:p w14:paraId="63FF845D" w14:textId="77777777" w:rsidR="00EB41EA" w:rsidRPr="00EB41EA" w:rsidRDefault="00EB41EA" w:rsidP="000A76D7">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rPr>
        <w:t xml:space="preserve">During the development of our webpages, we found that the initial design scales poorly on different screen resolutions. Therefore, we adjusted the website structure from being static to window rescaling to </w:t>
      </w:r>
      <w:r w:rsidR="0049242D">
        <w:rPr>
          <w:rFonts w:ascii="Times New Roman" w:eastAsia="Times New Roman" w:hAnsi="Times New Roman" w:cs="Times New Roman"/>
        </w:rPr>
        <w:t>responsive. Also, we used media query and viewport to adjust the elements of the website to fit on a mobile device.</w:t>
      </w:r>
    </w:p>
    <w:p w14:paraId="5C85D1EE" w14:textId="77777777" w:rsidR="00345747" w:rsidRDefault="00345747" w:rsidP="000A76D7">
      <w:pPr>
        <w:spacing w:line="240" w:lineRule="auto"/>
        <w:rPr>
          <w:rFonts w:ascii="Times New Roman" w:eastAsia="Times New Roman" w:hAnsi="Times New Roman" w:cs="Times New Roman"/>
          <w:b/>
          <w:sz w:val="24"/>
          <w:szCs w:val="24"/>
        </w:rPr>
      </w:pPr>
    </w:p>
    <w:p w14:paraId="14D371C1" w14:textId="77777777" w:rsidR="00345747" w:rsidRDefault="00345747" w:rsidP="000A76D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3.2 Outstanding problems</w:t>
      </w:r>
    </w:p>
    <w:p w14:paraId="0EBFA7DF" w14:textId="77777777" w:rsidR="00F96663" w:rsidRDefault="00F96663" w:rsidP="000A76D7">
      <w:pPr>
        <w:spacing w:line="240" w:lineRule="auto"/>
        <w:rPr>
          <w:rFonts w:ascii="Times New Roman" w:eastAsia="Times New Roman" w:hAnsi="Times New Roman" w:cs="Times New Roman"/>
          <w:b/>
        </w:rPr>
      </w:pPr>
      <w:r>
        <w:rPr>
          <w:rFonts w:ascii="Times New Roman" w:eastAsia="Times New Roman" w:hAnsi="Times New Roman" w:cs="Times New Roman"/>
          <w:b/>
          <w:sz w:val="24"/>
          <w:szCs w:val="24"/>
        </w:rPr>
        <w:tab/>
      </w:r>
    </w:p>
    <w:p w14:paraId="6997D6AC" w14:textId="77777777" w:rsidR="00F96663" w:rsidRPr="00F96663" w:rsidRDefault="00F96663" w:rsidP="000A76D7">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Our current issues mainly </w:t>
      </w:r>
      <w:r w:rsidR="00AA5AE5">
        <w:rPr>
          <w:rFonts w:ascii="Times New Roman" w:eastAsia="Times New Roman" w:hAnsi="Times New Roman" w:cs="Times New Roman"/>
        </w:rPr>
        <w:t>revolve</w:t>
      </w:r>
      <w:r>
        <w:rPr>
          <w:rFonts w:ascii="Times New Roman" w:eastAsia="Times New Roman" w:hAnsi="Times New Roman" w:cs="Times New Roman"/>
        </w:rPr>
        <w:t xml:space="preserve"> around dynamic web elements, such as having a log in bar pop up </w:t>
      </w:r>
      <w:r w:rsidR="00652036">
        <w:rPr>
          <w:rFonts w:ascii="Times New Roman" w:eastAsia="Times New Roman" w:hAnsi="Times New Roman" w:cs="Times New Roman"/>
        </w:rPr>
        <w:t xml:space="preserve">when clicking the log in page, and having only the navigation bar stay static at the top when scrolling down. These issues can be resolved when we apply </w:t>
      </w:r>
      <w:r w:rsidR="00AF383E">
        <w:rPr>
          <w:rFonts w:ascii="Times New Roman" w:eastAsia="Times New Roman" w:hAnsi="Times New Roman" w:cs="Times New Roman"/>
        </w:rPr>
        <w:t>JavaScript</w:t>
      </w:r>
      <w:r w:rsidR="00652036">
        <w:rPr>
          <w:rFonts w:ascii="Times New Roman" w:eastAsia="Times New Roman" w:hAnsi="Times New Roman" w:cs="Times New Roman"/>
        </w:rPr>
        <w:t xml:space="preserve"> to our website.</w:t>
      </w:r>
    </w:p>
    <w:p w14:paraId="01137B53" w14:textId="77777777" w:rsidR="001C298E" w:rsidRDefault="001C298E" w:rsidP="000A76D7">
      <w:pPr>
        <w:spacing w:line="240" w:lineRule="auto"/>
        <w:rPr>
          <w:rFonts w:ascii="Times New Roman" w:eastAsia="Times New Roman" w:hAnsi="Times New Roman" w:cs="Times New Roman"/>
          <w:b/>
          <w:sz w:val="24"/>
          <w:szCs w:val="24"/>
        </w:rPr>
      </w:pPr>
    </w:p>
    <w:p w14:paraId="636ED5C6" w14:textId="77777777" w:rsidR="001C298E" w:rsidRDefault="0078197B" w:rsidP="001C298E">
      <w:p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w:t>
      </w:r>
      <w:r w:rsidR="006C76A1">
        <w:rPr>
          <w:rFonts w:ascii="Times New Roman" w:eastAsia="Times New Roman" w:hAnsi="Times New Roman" w:cs="Times New Roman"/>
          <w:b/>
          <w:bCs/>
          <w:sz w:val="28"/>
          <w:szCs w:val="28"/>
        </w:rPr>
        <w:t>.Testing</w:t>
      </w:r>
    </w:p>
    <w:p w14:paraId="2E0BF6BB" w14:textId="77777777" w:rsidR="00DA09B5" w:rsidRDefault="00DA09B5" w:rsidP="001C298E">
      <w:pPr>
        <w:spacing w:line="240" w:lineRule="auto"/>
        <w:rPr>
          <w:rFonts w:ascii="Times New Roman" w:eastAsia="Times New Roman" w:hAnsi="Times New Roman" w:cs="Times New Roman"/>
          <w:b/>
          <w:bCs/>
          <w:sz w:val="28"/>
          <w:szCs w:val="28"/>
        </w:rPr>
      </w:pPr>
    </w:p>
    <w:p w14:paraId="1C053529" w14:textId="77777777" w:rsidR="006C76A1" w:rsidRDefault="001C298E" w:rsidP="001C298E">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bCs/>
          <w:sz w:val="28"/>
          <w:szCs w:val="28"/>
        </w:rPr>
        <w:tab/>
      </w:r>
      <w:r w:rsidR="0078197B">
        <w:rPr>
          <w:rFonts w:ascii="Times New Roman" w:eastAsia="Times New Roman" w:hAnsi="Times New Roman" w:cs="Times New Roman"/>
          <w:b/>
          <w:sz w:val="24"/>
          <w:szCs w:val="24"/>
        </w:rPr>
        <w:t>4</w:t>
      </w:r>
      <w:r w:rsidRPr="000A76D7">
        <w:rPr>
          <w:rFonts w:ascii="Times New Roman" w:eastAsia="Times New Roman" w:hAnsi="Times New Roman" w:cs="Times New Roman"/>
          <w:b/>
          <w:sz w:val="24"/>
          <w:szCs w:val="24"/>
        </w:rPr>
        <w:t xml:space="preserve">.1 </w:t>
      </w:r>
      <w:r w:rsidR="0078197B">
        <w:rPr>
          <w:rFonts w:ascii="Times New Roman" w:eastAsia="Times New Roman" w:hAnsi="Times New Roman" w:cs="Times New Roman"/>
          <w:b/>
          <w:sz w:val="24"/>
          <w:szCs w:val="24"/>
        </w:rPr>
        <w:t>A/B t</w:t>
      </w:r>
      <w:r w:rsidR="006C76A1">
        <w:rPr>
          <w:rFonts w:ascii="Times New Roman" w:eastAsia="Times New Roman" w:hAnsi="Times New Roman" w:cs="Times New Roman"/>
          <w:b/>
          <w:sz w:val="24"/>
          <w:szCs w:val="24"/>
        </w:rPr>
        <w:t>esting</w:t>
      </w:r>
    </w:p>
    <w:p w14:paraId="0ED5157A" w14:textId="77777777" w:rsidR="00414780" w:rsidRDefault="00414780" w:rsidP="001C298E">
      <w:pPr>
        <w:spacing w:line="240" w:lineRule="auto"/>
        <w:rPr>
          <w:rFonts w:ascii="Times New Roman" w:eastAsia="Times New Roman" w:hAnsi="Times New Roman" w:cs="Times New Roman"/>
          <w:b/>
        </w:rPr>
      </w:pPr>
      <w:r>
        <w:rPr>
          <w:rFonts w:ascii="Times New Roman" w:eastAsia="Times New Roman" w:hAnsi="Times New Roman" w:cs="Times New Roman"/>
          <w:b/>
        </w:rPr>
        <w:tab/>
      </w:r>
    </w:p>
    <w:p w14:paraId="1FA5A9E9" w14:textId="77777777" w:rsidR="00414780" w:rsidRDefault="00414780" w:rsidP="001C298E">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We conducted A/B testing on our discord group, which consists of other project group members. We thought having subjects with experience with web design would provide us with more critical feedbacks. </w:t>
      </w:r>
    </w:p>
    <w:p w14:paraId="31741927" w14:textId="77777777" w:rsidR="00414780" w:rsidRDefault="00414780" w:rsidP="001C298E">
      <w:pPr>
        <w:spacing w:line="240" w:lineRule="auto"/>
        <w:rPr>
          <w:rFonts w:ascii="Times New Roman" w:eastAsia="Times New Roman" w:hAnsi="Times New Roman" w:cs="Times New Roman"/>
        </w:rPr>
      </w:pPr>
      <w:r>
        <w:rPr>
          <w:rFonts w:ascii="Times New Roman" w:eastAsia="Times New Roman" w:hAnsi="Times New Roman" w:cs="Times New Roman"/>
        </w:rPr>
        <w:tab/>
        <w:t>The test was conducted with Strawpoll over discord. The subjects were given two different links to two websites with different layouts, and were asked to vote for the layout that they felt was better after they were given ampl</w:t>
      </w:r>
      <w:r w:rsidR="007534F3">
        <w:rPr>
          <w:rFonts w:ascii="Times New Roman" w:eastAsia="Times New Roman" w:hAnsi="Times New Roman" w:cs="Times New Roman"/>
        </w:rPr>
        <w:t>e time to navigate through each, they were also required to give reasons for their vote.</w:t>
      </w:r>
    </w:p>
    <w:p w14:paraId="4DF5A7E9" w14:textId="77777777" w:rsidR="007534F3" w:rsidRPr="00414780" w:rsidRDefault="007534F3" w:rsidP="001C298E">
      <w:pPr>
        <w:spacing w:line="240" w:lineRule="auto"/>
        <w:rPr>
          <w:rFonts w:ascii="Times New Roman" w:eastAsia="Times New Roman" w:hAnsi="Times New Roman" w:cs="Times New Roman"/>
        </w:rPr>
      </w:pPr>
      <w:r>
        <w:rPr>
          <w:rFonts w:ascii="Times New Roman" w:eastAsia="Times New Roman" w:hAnsi="Times New Roman" w:cs="Times New Roman"/>
        </w:rPr>
        <w:tab/>
        <w:t>The results were convincing, with a 83% (10 out of 12)</w:t>
      </w:r>
      <w:r w:rsidR="00C53B16">
        <w:rPr>
          <w:rFonts w:ascii="Times New Roman" w:eastAsia="Times New Roman" w:hAnsi="Times New Roman" w:cs="Times New Roman"/>
        </w:rPr>
        <w:t xml:space="preserve"> vote for design 1. Most subjects thought the </w:t>
      </w:r>
      <w:r w:rsidR="00151356">
        <w:rPr>
          <w:rFonts w:ascii="Times New Roman" w:eastAsia="Times New Roman" w:hAnsi="Times New Roman" w:cs="Times New Roman"/>
        </w:rPr>
        <w:t xml:space="preserve">contrast between the border and background gradient is more pleasant to view, and the blue subject titles help highlight each individual </w:t>
      </w:r>
      <w:r w:rsidR="00813CEA">
        <w:rPr>
          <w:rFonts w:ascii="Times New Roman" w:eastAsia="Times New Roman" w:hAnsi="Times New Roman" w:cs="Times New Roman"/>
        </w:rPr>
        <w:t>article</w:t>
      </w:r>
      <w:r w:rsidR="00151356">
        <w:rPr>
          <w:rFonts w:ascii="Times New Roman" w:eastAsia="Times New Roman" w:hAnsi="Times New Roman" w:cs="Times New Roman"/>
        </w:rPr>
        <w:t>.</w:t>
      </w:r>
    </w:p>
    <w:p w14:paraId="64377F11" w14:textId="77777777" w:rsidR="00921521" w:rsidRDefault="0078197B" w:rsidP="001C298E">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40129ED2" w14:textId="77777777" w:rsidR="001C298E" w:rsidRDefault="0078197B" w:rsidP="00956D8E">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Accessibility t</w:t>
      </w:r>
      <w:r w:rsidR="006C76A1">
        <w:rPr>
          <w:rFonts w:ascii="Times New Roman" w:eastAsia="Times New Roman" w:hAnsi="Times New Roman" w:cs="Times New Roman"/>
          <w:b/>
          <w:sz w:val="24"/>
          <w:szCs w:val="24"/>
        </w:rPr>
        <w:t>esting</w:t>
      </w:r>
    </w:p>
    <w:p w14:paraId="2563AA7E" w14:textId="77777777" w:rsidR="00921521" w:rsidRDefault="00921521" w:rsidP="00921521">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p>
    <w:p w14:paraId="7B907332" w14:textId="77777777" w:rsidR="00921521" w:rsidRPr="00921521" w:rsidRDefault="00921521" w:rsidP="00921521">
      <w:pPr>
        <w:spacing w:line="240" w:lineRule="auto"/>
        <w:rPr>
          <w:rFonts w:ascii="Times New Roman" w:eastAsia="Times New Roman" w:hAnsi="Times New Roman" w:cs="Times New Roman"/>
        </w:rPr>
      </w:pPr>
      <w:r>
        <w:rPr>
          <w:rFonts w:ascii="Times New Roman" w:eastAsia="Times New Roman" w:hAnsi="Times New Roman" w:cs="Times New Roman"/>
        </w:rPr>
        <w:tab/>
        <w:t xml:space="preserve">We conducted numerous accessibility testing throughout the skeleton page development. We ensured that the pages were compatible with four major browsers: Internet Explorer, Mozilla Firefox, Microsoft Edge, and Google Chrome. Also, we employed responsive design to let our pages adjust dynamically </w:t>
      </w:r>
      <w:r w:rsidR="00D47583">
        <w:rPr>
          <w:rFonts w:ascii="Times New Roman" w:eastAsia="Times New Roman" w:hAnsi="Times New Roman" w:cs="Times New Roman"/>
        </w:rPr>
        <w:t>per</w:t>
      </w:r>
      <w:r>
        <w:rPr>
          <w:rFonts w:ascii="Times New Roman" w:eastAsia="Times New Roman" w:hAnsi="Times New Roman" w:cs="Times New Roman"/>
        </w:rPr>
        <w:t xml:space="preserve"> the display, which results in a great mobile layout without needing to create separate CSS style sheets for it.</w:t>
      </w:r>
    </w:p>
    <w:p w14:paraId="6FA033AE" w14:textId="77777777" w:rsidR="00D47583" w:rsidRDefault="0078197B" w:rsidP="001C298E">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6FEB976A" w14:textId="77777777" w:rsidR="0078197B" w:rsidRDefault="0078197B" w:rsidP="00E9665B">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Browser compatibility</w:t>
      </w:r>
    </w:p>
    <w:p w14:paraId="3C1CAB6E" w14:textId="77777777" w:rsidR="00E9665B" w:rsidRDefault="00E9665B" w:rsidP="00E9665B">
      <w:pPr>
        <w:spacing w:line="240" w:lineRule="auto"/>
        <w:ind w:left="720" w:firstLine="720"/>
        <w:rPr>
          <w:rFonts w:ascii="Times New Roman" w:eastAsia="Times New Roman" w:hAnsi="Times New Roman" w:cs="Times New Roman"/>
        </w:rPr>
      </w:pPr>
    </w:p>
    <w:p w14:paraId="32E9606C" w14:textId="77777777" w:rsidR="00E9665B" w:rsidRDefault="00E9665B" w:rsidP="00E9665B">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We tested our pages on four primary browsers, the Internet Explorer, Mozilla Firefox, Microsoft Edge, and Google Chrome.</w:t>
      </w:r>
      <w:r w:rsidR="00AC209E">
        <w:rPr>
          <w:rFonts w:ascii="Times New Roman" w:eastAsia="Times New Roman" w:hAnsi="Times New Roman" w:cs="Times New Roman"/>
        </w:rPr>
        <w:t xml:space="preserve"> The pages </w:t>
      </w:r>
      <w:r w:rsidR="00773536">
        <w:rPr>
          <w:rFonts w:ascii="Times New Roman" w:eastAsia="Times New Roman" w:hAnsi="Times New Roman" w:cs="Times New Roman"/>
        </w:rPr>
        <w:t>could</w:t>
      </w:r>
      <w:r w:rsidR="00AC209E">
        <w:rPr>
          <w:rFonts w:ascii="Times New Roman" w:eastAsia="Times New Roman" w:hAnsi="Times New Roman" w:cs="Times New Roman"/>
        </w:rPr>
        <w:t xml:space="preserve"> ru</w:t>
      </w:r>
      <w:r w:rsidR="00536168">
        <w:rPr>
          <w:rFonts w:ascii="Times New Roman" w:eastAsia="Times New Roman" w:hAnsi="Times New Roman" w:cs="Times New Roman"/>
        </w:rPr>
        <w:t>n pr</w:t>
      </w:r>
      <w:r w:rsidR="007F14FD">
        <w:rPr>
          <w:rFonts w:ascii="Times New Roman" w:eastAsia="Times New Roman" w:hAnsi="Times New Roman" w:cs="Times New Roman"/>
        </w:rPr>
        <w:t>operly on all four browsers, and the pages look consistent throughout each browser.</w:t>
      </w:r>
    </w:p>
    <w:p w14:paraId="3E24D152" w14:textId="77777777" w:rsidR="004A708C" w:rsidRDefault="004A708C" w:rsidP="00E9665B">
      <w:pPr>
        <w:spacing w:line="240" w:lineRule="auto"/>
        <w:ind w:left="720" w:firstLine="720"/>
        <w:rPr>
          <w:rFonts w:ascii="Times New Roman" w:eastAsia="Times New Roman" w:hAnsi="Times New Roman" w:cs="Times New Roman"/>
        </w:rPr>
      </w:pPr>
    </w:p>
    <w:p w14:paraId="257F1893" w14:textId="77777777" w:rsidR="004A708C" w:rsidRDefault="004A708C" w:rsidP="004A708C">
      <w:pPr>
        <w:spacing w:line="240" w:lineRule="auto"/>
        <w:rPr>
          <w:rFonts w:ascii="Times New Roman" w:eastAsia="Times New Roman" w:hAnsi="Times New Roman" w:cs="Times New Roman"/>
        </w:rPr>
      </w:pPr>
      <w:r>
        <w:rPr>
          <w:noProof/>
        </w:rPr>
        <w:lastRenderedPageBreak/>
        <w:drawing>
          <wp:inline distT="0" distB="0" distL="0" distR="0" wp14:anchorId="0F4ADF72" wp14:editId="466AC37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7DE7474" w14:textId="77777777" w:rsidR="004A708C" w:rsidRDefault="004A708C" w:rsidP="004A708C">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Page displayed on Chrome</w:t>
      </w:r>
    </w:p>
    <w:p w14:paraId="4C2650B2" w14:textId="77777777" w:rsidR="00563EF1" w:rsidRDefault="00563EF1" w:rsidP="004A708C">
      <w:pPr>
        <w:spacing w:line="240" w:lineRule="auto"/>
        <w:rPr>
          <w:rFonts w:ascii="Times New Roman" w:eastAsia="Times New Roman" w:hAnsi="Times New Roman" w:cs="Times New Roman"/>
        </w:rPr>
      </w:pPr>
      <w:r>
        <w:rPr>
          <w:noProof/>
        </w:rPr>
        <w:drawing>
          <wp:inline distT="0" distB="0" distL="0" distR="0" wp14:anchorId="08DAC9FD" wp14:editId="4C83A32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74F28C3C" w14:textId="77777777" w:rsidR="00E9665B" w:rsidRDefault="00563EF1" w:rsidP="001C298E">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Display on Firefox</w:t>
      </w:r>
    </w:p>
    <w:p w14:paraId="17FAD641" w14:textId="77777777" w:rsidR="00274B3E" w:rsidRDefault="00274B3E" w:rsidP="001C298E">
      <w:pPr>
        <w:spacing w:line="240" w:lineRule="auto"/>
        <w:rPr>
          <w:rFonts w:ascii="Times New Roman" w:eastAsia="Times New Roman" w:hAnsi="Times New Roman" w:cs="Times New Roman"/>
          <w:b/>
          <w:sz w:val="24"/>
          <w:szCs w:val="24"/>
        </w:rPr>
      </w:pPr>
      <w:r>
        <w:rPr>
          <w:noProof/>
        </w:rPr>
        <w:lastRenderedPageBreak/>
        <w:drawing>
          <wp:inline distT="0" distB="0" distL="0" distR="0" wp14:anchorId="71164057" wp14:editId="7DAF468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CFA4A37" w14:textId="77777777" w:rsidR="00274B3E" w:rsidRDefault="00274B3E" w:rsidP="001C298E">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rPr>
        <w:t>Display on Edge</w:t>
      </w:r>
    </w:p>
    <w:p w14:paraId="78FDE835" w14:textId="77777777" w:rsidR="00274B3E" w:rsidRDefault="00274B3E" w:rsidP="001C298E">
      <w:pPr>
        <w:spacing w:line="240" w:lineRule="auto"/>
        <w:rPr>
          <w:rFonts w:ascii="Times New Roman" w:eastAsia="Times New Roman" w:hAnsi="Times New Roman" w:cs="Times New Roman"/>
        </w:rPr>
      </w:pPr>
      <w:r>
        <w:rPr>
          <w:noProof/>
        </w:rPr>
        <w:drawing>
          <wp:inline distT="0" distB="0" distL="0" distR="0" wp14:anchorId="4830E1A3" wp14:editId="164D0029">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3FC23D5A" w14:textId="77777777" w:rsidR="00274B3E" w:rsidRDefault="00274B3E" w:rsidP="001C298E">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Display on Internet Explorer</w:t>
      </w:r>
    </w:p>
    <w:p w14:paraId="19B88887" w14:textId="77777777" w:rsidR="005724D2" w:rsidRPr="00274B3E" w:rsidRDefault="005724D2" w:rsidP="001C298E">
      <w:pPr>
        <w:spacing w:line="240" w:lineRule="auto"/>
        <w:rPr>
          <w:rFonts w:ascii="Times New Roman" w:eastAsia="Times New Roman" w:hAnsi="Times New Roman" w:cs="Times New Roman"/>
        </w:rPr>
      </w:pPr>
    </w:p>
    <w:p w14:paraId="575A6CEC" w14:textId="77777777" w:rsidR="0078197B" w:rsidRDefault="0078197B" w:rsidP="00E9665B">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Device compatibility</w:t>
      </w:r>
    </w:p>
    <w:p w14:paraId="43117752" w14:textId="77777777" w:rsidR="00F46368" w:rsidRDefault="00F46368" w:rsidP="00E9665B">
      <w:pPr>
        <w:spacing w:line="240" w:lineRule="auto"/>
        <w:ind w:left="720" w:firstLine="720"/>
        <w:rPr>
          <w:rFonts w:ascii="Times New Roman" w:eastAsia="Times New Roman" w:hAnsi="Times New Roman" w:cs="Times New Roman"/>
        </w:rPr>
      </w:pPr>
    </w:p>
    <w:p w14:paraId="101B599C" w14:textId="77777777" w:rsidR="00F46368" w:rsidRDefault="00F46368" w:rsidP="00E9665B">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 xml:space="preserve">The pages were also tested on mobile devices. We used </w:t>
      </w:r>
      <w:r w:rsidR="00773536">
        <w:rPr>
          <w:rFonts w:ascii="Times New Roman" w:eastAsia="Times New Roman" w:hAnsi="Times New Roman" w:cs="Times New Roman"/>
        </w:rPr>
        <w:t xml:space="preserve">Chrome’s inspector to test for responsiveness, and used iPhone 6s and Android phones to test out the actual webpages. Some elements such as the slogan and log in/sign up buttons will scale per page size, and behave </w:t>
      </w:r>
      <w:r w:rsidR="00773536">
        <w:rPr>
          <w:rFonts w:ascii="Times New Roman" w:eastAsia="Times New Roman" w:hAnsi="Times New Roman" w:cs="Times New Roman"/>
        </w:rPr>
        <w:lastRenderedPageBreak/>
        <w:t>differently in different sizes. This allows us to display our website nicel</w:t>
      </w:r>
      <w:r w:rsidR="00463EEA">
        <w:rPr>
          <w:rFonts w:ascii="Times New Roman" w:eastAsia="Times New Roman" w:hAnsi="Times New Roman" w:cs="Times New Roman"/>
        </w:rPr>
        <w:t>y in various screen resolutions.</w:t>
      </w:r>
    </w:p>
    <w:p w14:paraId="044980D4" w14:textId="77777777" w:rsidR="00236316" w:rsidRDefault="00236316" w:rsidP="00236316">
      <w:pPr>
        <w:spacing w:line="240" w:lineRule="auto"/>
        <w:rPr>
          <w:rFonts w:ascii="Times New Roman" w:eastAsia="Times New Roman" w:hAnsi="Times New Roman" w:cs="Times New Roman"/>
        </w:rPr>
      </w:pPr>
    </w:p>
    <w:p w14:paraId="12DFFF9D" w14:textId="28B4BB3B" w:rsidR="00236316" w:rsidRPr="00F46368" w:rsidRDefault="00236316" w:rsidP="00236316">
      <w:pPr>
        <w:spacing w:line="240" w:lineRule="auto"/>
        <w:rPr>
          <w:rFonts w:ascii="Times New Roman" w:eastAsia="Times New Roman" w:hAnsi="Times New Roman" w:cs="Times New Roman"/>
        </w:rPr>
      </w:pPr>
      <w:r>
        <w:rPr>
          <w:rFonts w:ascii="Times New Roman" w:eastAsia="Times New Roman" w:hAnsi="Times New Roman" w:cs="Times New Roman"/>
        </w:rPr>
        <w:tab/>
      </w:r>
      <w:r w:rsidR="008B494E">
        <w:rPr>
          <w:noProof/>
        </w:rPr>
        <w:drawing>
          <wp:inline distT="0" distB="0" distL="0" distR="0" wp14:anchorId="387F7E8E" wp14:editId="2F07BDCD">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365DDF29" w14:textId="77777777" w:rsidR="006C76A1" w:rsidRPr="00236316" w:rsidRDefault="00236316" w:rsidP="001C298E">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rPr>
        <w:t>Page on mobile display</w:t>
      </w:r>
    </w:p>
    <w:p w14:paraId="4A46F96B" w14:textId="77777777" w:rsidR="005763B9" w:rsidRDefault="005763B9" w:rsidP="00956D8E">
      <w:pPr>
        <w:spacing w:line="240" w:lineRule="auto"/>
        <w:ind w:firstLine="720"/>
        <w:rPr>
          <w:rFonts w:ascii="Times New Roman" w:eastAsia="Times New Roman" w:hAnsi="Times New Roman" w:cs="Times New Roman"/>
          <w:b/>
          <w:sz w:val="24"/>
          <w:szCs w:val="24"/>
        </w:rPr>
      </w:pPr>
    </w:p>
    <w:p w14:paraId="1FDB4954" w14:textId="77777777" w:rsidR="006C76A1" w:rsidRDefault="00626059" w:rsidP="00956D8E">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HTML/CSS validation</w:t>
      </w:r>
    </w:p>
    <w:p w14:paraId="3A98CB9F" w14:textId="77777777" w:rsidR="001C298E" w:rsidRDefault="001C298E" w:rsidP="000A76D7">
      <w:pPr>
        <w:spacing w:line="240" w:lineRule="auto"/>
        <w:rPr>
          <w:rFonts w:ascii="Times New Roman" w:eastAsia="Times New Roman" w:hAnsi="Times New Roman" w:cs="Times New Roman"/>
          <w:b/>
          <w:sz w:val="24"/>
          <w:szCs w:val="24"/>
        </w:rPr>
      </w:pPr>
    </w:p>
    <w:p w14:paraId="12C85DC5" w14:textId="77777777" w:rsidR="000A76D7" w:rsidRDefault="00956D8E" w:rsidP="00956D8E">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All pages pass the HTML 5 and CSS validation.</w:t>
      </w:r>
    </w:p>
    <w:p w14:paraId="2BC1FB3A" w14:textId="77777777" w:rsidR="002C28E9" w:rsidRDefault="002C28E9" w:rsidP="00956D8E">
      <w:pPr>
        <w:spacing w:line="240" w:lineRule="auto"/>
        <w:rPr>
          <w:rFonts w:ascii="Times New Roman" w:eastAsia="Times New Roman" w:hAnsi="Times New Roman" w:cs="Times New Roman"/>
        </w:rPr>
      </w:pPr>
    </w:p>
    <w:p w14:paraId="4BCF9D70" w14:textId="77777777" w:rsidR="002C28E9" w:rsidRDefault="002C28E9" w:rsidP="00956D8E">
      <w:pPr>
        <w:spacing w:line="240" w:lineRule="auto"/>
        <w:rPr>
          <w:rFonts w:ascii="Times New Roman" w:eastAsia="Times New Roman" w:hAnsi="Times New Roman" w:cs="Times New Roman"/>
        </w:rPr>
      </w:pPr>
    </w:p>
    <w:p w14:paraId="76D7A275" w14:textId="77777777" w:rsidR="002C28E9" w:rsidRDefault="002C28E9" w:rsidP="00956D8E">
      <w:pPr>
        <w:spacing w:line="240" w:lineRule="auto"/>
        <w:rPr>
          <w:rFonts w:ascii="Times New Roman" w:eastAsia="Times New Roman" w:hAnsi="Times New Roman" w:cs="Times New Roman"/>
        </w:rPr>
      </w:pPr>
    </w:p>
    <w:p w14:paraId="49805B5D" w14:textId="77777777" w:rsidR="002C28E9" w:rsidRDefault="002C28E9" w:rsidP="00956D8E">
      <w:pPr>
        <w:spacing w:line="240" w:lineRule="auto"/>
        <w:rPr>
          <w:rFonts w:ascii="Times New Roman" w:eastAsia="Times New Roman" w:hAnsi="Times New Roman" w:cs="Times New Roman"/>
        </w:rPr>
      </w:pPr>
    </w:p>
    <w:p w14:paraId="5C3DD82C" w14:textId="77777777" w:rsidR="002C28E9" w:rsidRDefault="002C28E9" w:rsidP="00956D8E">
      <w:pPr>
        <w:spacing w:line="240" w:lineRule="auto"/>
        <w:rPr>
          <w:rFonts w:ascii="Times New Roman" w:eastAsia="Times New Roman" w:hAnsi="Times New Roman" w:cs="Times New Roman"/>
        </w:rPr>
      </w:pPr>
    </w:p>
    <w:p w14:paraId="4B9B0493" w14:textId="77777777" w:rsidR="002C28E9" w:rsidRDefault="002C28E9" w:rsidP="00956D8E">
      <w:pPr>
        <w:spacing w:line="240" w:lineRule="auto"/>
        <w:rPr>
          <w:rFonts w:ascii="Times New Roman" w:eastAsia="Times New Roman" w:hAnsi="Times New Roman" w:cs="Times New Roman"/>
        </w:rPr>
      </w:pPr>
    </w:p>
    <w:p w14:paraId="150B4728" w14:textId="77777777" w:rsidR="002C28E9" w:rsidRDefault="002C28E9" w:rsidP="00956D8E">
      <w:pPr>
        <w:spacing w:line="240" w:lineRule="auto"/>
        <w:rPr>
          <w:rFonts w:ascii="Times New Roman" w:eastAsia="Times New Roman" w:hAnsi="Times New Roman" w:cs="Times New Roman"/>
        </w:rPr>
      </w:pPr>
    </w:p>
    <w:p w14:paraId="6CB59582" w14:textId="77777777" w:rsidR="002C28E9" w:rsidRDefault="002C28E9" w:rsidP="00956D8E">
      <w:pPr>
        <w:spacing w:line="240" w:lineRule="auto"/>
        <w:rPr>
          <w:rFonts w:ascii="Times New Roman" w:eastAsia="Times New Roman" w:hAnsi="Times New Roman" w:cs="Times New Roman"/>
        </w:rPr>
      </w:pPr>
    </w:p>
    <w:p w14:paraId="0D357D1D" w14:textId="77777777" w:rsidR="002C28E9" w:rsidRDefault="002C28E9" w:rsidP="00956D8E">
      <w:pPr>
        <w:spacing w:line="240" w:lineRule="auto"/>
        <w:rPr>
          <w:rFonts w:ascii="Times New Roman" w:eastAsia="Times New Roman" w:hAnsi="Times New Roman" w:cs="Times New Roman"/>
        </w:rPr>
      </w:pPr>
    </w:p>
    <w:p w14:paraId="580D6FC4" w14:textId="77777777" w:rsidR="002C28E9" w:rsidRDefault="002C28E9" w:rsidP="00956D8E">
      <w:pPr>
        <w:spacing w:line="240" w:lineRule="auto"/>
        <w:rPr>
          <w:rFonts w:ascii="Times New Roman" w:eastAsia="Times New Roman" w:hAnsi="Times New Roman" w:cs="Times New Roman"/>
        </w:rPr>
      </w:pPr>
    </w:p>
    <w:p w14:paraId="16858ED1" w14:textId="77777777" w:rsidR="002C28E9" w:rsidRDefault="002C28E9" w:rsidP="00956D8E">
      <w:pPr>
        <w:spacing w:line="240" w:lineRule="auto"/>
        <w:rPr>
          <w:rFonts w:ascii="Times New Roman" w:eastAsia="Times New Roman" w:hAnsi="Times New Roman" w:cs="Times New Roman"/>
        </w:rPr>
      </w:pPr>
    </w:p>
    <w:p w14:paraId="1CC4AEE3" w14:textId="77777777" w:rsidR="002C28E9" w:rsidRDefault="002C28E9" w:rsidP="00956D8E">
      <w:pPr>
        <w:spacing w:line="240" w:lineRule="auto"/>
        <w:rPr>
          <w:rFonts w:ascii="Times New Roman" w:eastAsia="Times New Roman" w:hAnsi="Times New Roman" w:cs="Times New Roman"/>
        </w:rPr>
      </w:pPr>
    </w:p>
    <w:p w14:paraId="4075EE77" w14:textId="77777777" w:rsidR="002C28E9" w:rsidRDefault="002C28E9" w:rsidP="00956D8E">
      <w:pPr>
        <w:spacing w:line="240" w:lineRule="auto"/>
        <w:rPr>
          <w:rFonts w:ascii="Times New Roman" w:eastAsia="Times New Roman" w:hAnsi="Times New Roman" w:cs="Times New Roman"/>
        </w:rPr>
      </w:pPr>
    </w:p>
    <w:p w14:paraId="074A2752" w14:textId="77777777" w:rsidR="002C28E9" w:rsidRDefault="002C28E9" w:rsidP="00956D8E">
      <w:pPr>
        <w:spacing w:line="240" w:lineRule="auto"/>
        <w:rPr>
          <w:rFonts w:ascii="Times New Roman" w:eastAsia="Times New Roman" w:hAnsi="Times New Roman" w:cs="Times New Roman"/>
        </w:rPr>
      </w:pPr>
    </w:p>
    <w:p w14:paraId="42D33155" w14:textId="77777777" w:rsidR="002C28E9" w:rsidRDefault="002C28E9" w:rsidP="00956D8E">
      <w:pPr>
        <w:spacing w:line="240" w:lineRule="auto"/>
        <w:rPr>
          <w:rFonts w:ascii="Times New Roman" w:eastAsia="Times New Roman" w:hAnsi="Times New Roman" w:cs="Times New Roman"/>
        </w:rPr>
      </w:pPr>
    </w:p>
    <w:p w14:paraId="3B185ABA" w14:textId="77777777" w:rsidR="002C28E9" w:rsidRDefault="002C28E9" w:rsidP="00956D8E">
      <w:pPr>
        <w:spacing w:line="240" w:lineRule="auto"/>
        <w:rPr>
          <w:rFonts w:ascii="Times New Roman" w:eastAsia="Times New Roman" w:hAnsi="Times New Roman" w:cs="Times New Roman"/>
        </w:rPr>
      </w:pPr>
    </w:p>
    <w:p w14:paraId="305D6B09" w14:textId="77777777" w:rsidR="002C28E9" w:rsidRDefault="002C28E9" w:rsidP="00956D8E">
      <w:pPr>
        <w:spacing w:line="240" w:lineRule="auto"/>
        <w:rPr>
          <w:rFonts w:ascii="Times New Roman" w:eastAsia="Times New Roman" w:hAnsi="Times New Roman" w:cs="Times New Roman"/>
        </w:rPr>
      </w:pPr>
    </w:p>
    <w:p w14:paraId="0AE00D77" w14:textId="77777777" w:rsidR="002C28E9" w:rsidRDefault="002C28E9" w:rsidP="00956D8E">
      <w:pPr>
        <w:spacing w:line="240" w:lineRule="auto"/>
        <w:rPr>
          <w:rFonts w:ascii="Times New Roman" w:eastAsia="Times New Roman" w:hAnsi="Times New Roman" w:cs="Times New Roman"/>
        </w:rPr>
      </w:pPr>
    </w:p>
    <w:p w14:paraId="507155DC" w14:textId="77777777" w:rsidR="002C28E9" w:rsidRDefault="002C28E9" w:rsidP="00956D8E">
      <w:pPr>
        <w:spacing w:line="240" w:lineRule="auto"/>
        <w:rPr>
          <w:rFonts w:ascii="Times New Roman" w:eastAsia="Times New Roman" w:hAnsi="Times New Roman" w:cs="Times New Roman"/>
        </w:rPr>
      </w:pPr>
    </w:p>
    <w:p w14:paraId="26F7CBA4" w14:textId="77777777" w:rsidR="002C28E9" w:rsidRDefault="002C28E9" w:rsidP="00956D8E">
      <w:pPr>
        <w:spacing w:line="240" w:lineRule="auto"/>
        <w:rPr>
          <w:rFonts w:ascii="Times New Roman" w:eastAsia="Times New Roman" w:hAnsi="Times New Roman" w:cs="Times New Roman"/>
        </w:rPr>
      </w:pPr>
    </w:p>
    <w:p w14:paraId="33F10368" w14:textId="211B6189" w:rsidR="002C28E9" w:rsidRDefault="002C28E9" w:rsidP="00956D8E">
      <w:pPr>
        <w:spacing w:line="240" w:lineRule="auto"/>
        <w:rPr>
          <w:rFonts w:ascii="Times New Roman" w:eastAsia="Times New Roman" w:hAnsi="Times New Roman" w:cs="Times New Roman"/>
        </w:rPr>
      </w:pPr>
      <w:bookmarkStart w:id="0" w:name="_GoBack"/>
      <w:bookmarkEnd w:id="0"/>
    </w:p>
    <w:p w14:paraId="401C6C78" w14:textId="77777777" w:rsidR="002C28E9" w:rsidRPr="002C28E9" w:rsidRDefault="002C28E9" w:rsidP="002C28E9">
      <w:pPr>
        <w:spacing w:line="240" w:lineRule="auto"/>
        <w:rPr>
          <w:rFonts w:ascii="Times New Roman" w:eastAsia="Times New Roman" w:hAnsi="Times New Roman" w:cs="Times New Roman"/>
          <w:b/>
          <w:bCs/>
          <w:sz w:val="32"/>
          <w:szCs w:val="32"/>
        </w:rPr>
      </w:pPr>
      <w:r w:rsidRPr="002C28E9">
        <w:rPr>
          <w:rFonts w:ascii="Times New Roman" w:eastAsia="Times New Roman" w:hAnsi="Times New Roman" w:cs="Times New Roman"/>
          <w:b/>
          <w:bCs/>
          <w:sz w:val="32"/>
          <w:szCs w:val="32"/>
        </w:rPr>
        <w:lastRenderedPageBreak/>
        <w:t>Appendix</w:t>
      </w:r>
    </w:p>
    <w:p w14:paraId="1D7A2092" w14:textId="77777777" w:rsidR="002C28E9" w:rsidRDefault="002C28E9" w:rsidP="002C28E9">
      <w:pPr>
        <w:spacing w:line="240" w:lineRule="auto"/>
        <w:rPr>
          <w:rFonts w:ascii="Times New Roman" w:eastAsia="Times New Roman" w:hAnsi="Times New Roman" w:cs="Times New Roman"/>
          <w:b/>
          <w:bCs/>
          <w:sz w:val="18"/>
          <w:szCs w:val="18"/>
        </w:rPr>
      </w:pPr>
    </w:p>
    <w:p w14:paraId="714046DF"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18"/>
          <w:szCs w:val="18"/>
        </w:rPr>
        <w:t>Team leader:</w:t>
      </w:r>
    </w:p>
    <w:p w14:paraId="49EBBDF1"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Ben Zhang:         </w:t>
      </w:r>
      <w:r w:rsidRPr="003B4D70">
        <w:rPr>
          <w:rFonts w:ascii="Times New Roman" w:eastAsia="Times New Roman" w:hAnsi="Times New Roman" w:cs="Times New Roman"/>
          <w:sz w:val="18"/>
          <w:szCs w:val="18"/>
        </w:rPr>
        <w:tab/>
        <w:t>A00976551</w:t>
      </w:r>
    </w:p>
    <w:p w14:paraId="73E293CD"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18"/>
          <w:szCs w:val="18"/>
        </w:rPr>
        <w:t>Team members:</w:t>
      </w:r>
    </w:p>
    <w:p w14:paraId="564D03BA"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Andrew Main:    </w:t>
      </w:r>
      <w:r w:rsidRPr="003B4D70">
        <w:rPr>
          <w:rFonts w:ascii="Times New Roman" w:eastAsia="Times New Roman" w:hAnsi="Times New Roman" w:cs="Times New Roman"/>
          <w:sz w:val="18"/>
          <w:szCs w:val="18"/>
        </w:rPr>
        <w:tab/>
        <w:t>A00815430</w:t>
      </w:r>
    </w:p>
    <w:p w14:paraId="6394D1E8"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Phat Le:              </w:t>
      </w:r>
      <w:r w:rsidRPr="003B4D70">
        <w:rPr>
          <w:rFonts w:ascii="Times New Roman" w:eastAsia="Times New Roman" w:hAnsi="Times New Roman" w:cs="Times New Roman"/>
          <w:sz w:val="18"/>
          <w:szCs w:val="18"/>
        </w:rPr>
        <w:tab/>
        <w:t xml:space="preserve"> A01012144</w:t>
      </w:r>
    </w:p>
    <w:p w14:paraId="5F459B3A"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Simon Shoban:   </w:t>
      </w:r>
      <w:r w:rsidRPr="003B4D70">
        <w:rPr>
          <w:rFonts w:ascii="Times New Roman" w:eastAsia="Times New Roman" w:hAnsi="Times New Roman" w:cs="Times New Roman"/>
          <w:sz w:val="18"/>
          <w:szCs w:val="18"/>
        </w:rPr>
        <w:tab/>
        <w:t xml:space="preserve"> A00985653</w:t>
      </w:r>
    </w:p>
    <w:p w14:paraId="0C60FA22"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sz w:val="18"/>
          <w:szCs w:val="18"/>
        </w:rPr>
        <w:t>Cameron Roberts:  A00966003</w:t>
      </w:r>
    </w:p>
    <w:p w14:paraId="7F6899B4" w14:textId="77777777" w:rsidR="002C28E9" w:rsidRPr="003B4D70" w:rsidRDefault="002C28E9" w:rsidP="002C28E9">
      <w:pPr>
        <w:spacing w:after="240"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p>
    <w:p w14:paraId="6ADD86CC" w14:textId="77777777" w:rsidR="002C28E9" w:rsidRPr="003B4D70" w:rsidRDefault="002C28E9" w:rsidP="002C28E9">
      <w:pPr>
        <w:spacing w:line="240" w:lineRule="auto"/>
        <w:ind w:left="144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Milestone 2 - Website Hierarchy and layout</w:t>
      </w:r>
    </w:p>
    <w:p w14:paraId="4F893C6A" w14:textId="77777777" w:rsidR="002C28E9" w:rsidRPr="003B4D70" w:rsidRDefault="002C28E9" w:rsidP="002C28E9">
      <w:pPr>
        <w:spacing w:line="240" w:lineRule="auto"/>
        <w:ind w:left="144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Game Review 8™ Game Review Web System</w:t>
      </w:r>
    </w:p>
    <w:p w14:paraId="5EDF9588"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                                   </w:t>
      </w:r>
      <w:r w:rsidRPr="003B4D70">
        <w:rPr>
          <w:rFonts w:ascii="Times New Roman" w:eastAsia="Times New Roman" w:hAnsi="Times New Roman" w:cs="Times New Roman"/>
          <w:b/>
          <w:bCs/>
          <w:sz w:val="28"/>
          <w:szCs w:val="28"/>
        </w:rPr>
        <w:tab/>
        <w:t xml:space="preserve">    COMP 1536 Group 6</w:t>
      </w:r>
    </w:p>
    <w:p w14:paraId="4278793E" w14:textId="77777777" w:rsidR="002C28E9" w:rsidRPr="003B4D70" w:rsidRDefault="002C28E9" w:rsidP="002C28E9">
      <w:pPr>
        <w:spacing w:after="240"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p>
    <w:p w14:paraId="22D01C83" w14:textId="77777777" w:rsidR="002C28E9" w:rsidRDefault="002C28E9" w:rsidP="002C28E9">
      <w:pPr>
        <w:spacing w:line="240" w:lineRule="auto"/>
        <w:rPr>
          <w:rFonts w:ascii="Times New Roman" w:eastAsia="Times New Roman" w:hAnsi="Times New Roman" w:cs="Times New Roman"/>
          <w:b/>
          <w:bCs/>
          <w:sz w:val="28"/>
          <w:szCs w:val="28"/>
        </w:rPr>
      </w:pPr>
      <w:r w:rsidRPr="003B4D70">
        <w:rPr>
          <w:rFonts w:ascii="Times New Roman" w:eastAsia="Times New Roman" w:hAnsi="Times New Roman" w:cs="Times New Roman"/>
          <w:b/>
          <w:bCs/>
          <w:sz w:val="28"/>
          <w:szCs w:val="28"/>
        </w:rPr>
        <w:tab/>
        <w:t>                                                                                               </w:t>
      </w:r>
    </w:p>
    <w:p w14:paraId="24E29107" w14:textId="77777777" w:rsidR="002C28E9" w:rsidRDefault="002C28E9" w:rsidP="002C28E9">
      <w:pPr>
        <w:spacing w:line="240" w:lineRule="auto"/>
        <w:rPr>
          <w:rFonts w:ascii="Times New Roman" w:eastAsia="Times New Roman" w:hAnsi="Times New Roman" w:cs="Times New Roman"/>
          <w:b/>
          <w:bCs/>
          <w:sz w:val="28"/>
          <w:szCs w:val="28"/>
        </w:rPr>
      </w:pPr>
    </w:p>
    <w:p w14:paraId="22E27F4E" w14:textId="77777777" w:rsidR="002C28E9" w:rsidRDefault="002C28E9" w:rsidP="002C28E9">
      <w:pPr>
        <w:spacing w:line="240" w:lineRule="auto"/>
        <w:rPr>
          <w:rFonts w:ascii="Times New Roman" w:eastAsia="Times New Roman" w:hAnsi="Times New Roman" w:cs="Times New Roman"/>
          <w:b/>
          <w:bCs/>
          <w:sz w:val="28"/>
          <w:szCs w:val="28"/>
        </w:rPr>
      </w:pPr>
    </w:p>
    <w:p w14:paraId="663A8AEE" w14:textId="77777777" w:rsidR="002C28E9" w:rsidRDefault="002C28E9" w:rsidP="002C28E9">
      <w:pPr>
        <w:spacing w:line="240" w:lineRule="auto"/>
        <w:rPr>
          <w:rFonts w:ascii="Times New Roman" w:eastAsia="Times New Roman" w:hAnsi="Times New Roman" w:cs="Times New Roman"/>
          <w:b/>
          <w:bCs/>
          <w:sz w:val="28"/>
          <w:szCs w:val="28"/>
        </w:rPr>
      </w:pPr>
    </w:p>
    <w:p w14:paraId="6EF0C41E" w14:textId="77777777" w:rsidR="002C28E9" w:rsidRDefault="002C28E9" w:rsidP="002C28E9">
      <w:pPr>
        <w:spacing w:line="240" w:lineRule="auto"/>
        <w:rPr>
          <w:rFonts w:ascii="Times New Roman" w:eastAsia="Times New Roman" w:hAnsi="Times New Roman" w:cs="Times New Roman"/>
          <w:b/>
          <w:bCs/>
          <w:sz w:val="28"/>
          <w:szCs w:val="28"/>
        </w:rPr>
      </w:pPr>
    </w:p>
    <w:p w14:paraId="25A0B62D" w14:textId="77777777" w:rsidR="002C28E9" w:rsidRDefault="002C28E9" w:rsidP="002C28E9">
      <w:pPr>
        <w:spacing w:line="240" w:lineRule="auto"/>
        <w:rPr>
          <w:rFonts w:ascii="Times New Roman" w:eastAsia="Times New Roman" w:hAnsi="Times New Roman" w:cs="Times New Roman"/>
          <w:b/>
          <w:bCs/>
          <w:sz w:val="28"/>
          <w:szCs w:val="28"/>
        </w:rPr>
      </w:pPr>
    </w:p>
    <w:p w14:paraId="7BE3E36B" w14:textId="1507D023" w:rsidR="002C28E9" w:rsidRDefault="002C28E9" w:rsidP="002C28E9">
      <w:pPr>
        <w:spacing w:line="240" w:lineRule="auto"/>
        <w:rPr>
          <w:rFonts w:ascii="Times New Roman" w:eastAsia="Times New Roman" w:hAnsi="Times New Roman" w:cs="Times New Roman"/>
          <w:b/>
          <w:bCs/>
          <w:sz w:val="28"/>
          <w:szCs w:val="28"/>
        </w:rPr>
      </w:pPr>
    </w:p>
    <w:p w14:paraId="70987B0D" w14:textId="77777777" w:rsidR="002C28E9" w:rsidRPr="003B4D70" w:rsidRDefault="002C28E9" w:rsidP="002C28E9">
      <w:pPr>
        <w:spacing w:line="240" w:lineRule="auto"/>
        <w:ind w:left="648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  </w:t>
      </w:r>
      <w:r w:rsidRPr="003B4D70">
        <w:rPr>
          <w:rFonts w:eastAsia="Times New Roman"/>
          <w:b/>
          <w:bCs/>
        </w:rPr>
        <w:t>Date: 01-28-2017</w:t>
      </w:r>
    </w:p>
    <w:p w14:paraId="24B5933E"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lastRenderedPageBreak/>
        <w:t>Table of Contents</w:t>
      </w:r>
    </w:p>
    <w:p w14:paraId="64DE6C31" w14:textId="77777777" w:rsidR="002C28E9" w:rsidRDefault="002C28E9" w:rsidP="002C28E9">
      <w:pPr>
        <w:spacing w:line="240" w:lineRule="auto"/>
        <w:rPr>
          <w:rFonts w:ascii="Times New Roman" w:eastAsia="Times New Roman" w:hAnsi="Times New Roman" w:cs="Times New Roman"/>
          <w:b/>
          <w:bCs/>
        </w:rPr>
      </w:pPr>
    </w:p>
    <w:p w14:paraId="43E97642"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1.Project site map</w:t>
      </w:r>
    </w:p>
    <w:p w14:paraId="6E6A8F60"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r w:rsidRPr="003B4D70">
        <w:rPr>
          <w:rFonts w:ascii="Times New Roman" w:eastAsia="Times New Roman" w:hAnsi="Times New Roman" w:cs="Times New Roman"/>
        </w:rPr>
        <w:t>1.1 Overview</w:t>
      </w:r>
    </w:p>
    <w:p w14:paraId="090B4812"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1.2 Site hierarchy map</w:t>
      </w:r>
    </w:p>
    <w:p w14:paraId="10D88720"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       </w:t>
      </w:r>
      <w:r w:rsidRPr="003B4D70">
        <w:rPr>
          <w:rFonts w:ascii="Times New Roman" w:eastAsia="Times New Roman" w:hAnsi="Times New Roman" w:cs="Times New Roman"/>
        </w:rPr>
        <w:tab/>
        <w:t>1.3 Design reasoning</w:t>
      </w:r>
    </w:p>
    <w:p w14:paraId="5DC48D05" w14:textId="77777777" w:rsidR="002C28E9" w:rsidRDefault="002C28E9" w:rsidP="002C28E9">
      <w:pPr>
        <w:spacing w:line="240" w:lineRule="auto"/>
        <w:rPr>
          <w:rFonts w:ascii="Times New Roman" w:eastAsia="Times New Roman" w:hAnsi="Times New Roman" w:cs="Times New Roman"/>
          <w:b/>
          <w:bCs/>
        </w:rPr>
      </w:pPr>
    </w:p>
    <w:p w14:paraId="5862F413"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2.Page layout</w:t>
      </w:r>
    </w:p>
    <w:p w14:paraId="673A4F06"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       </w:t>
      </w:r>
      <w:r w:rsidRPr="003B4D70">
        <w:rPr>
          <w:rFonts w:ascii="Times New Roman" w:eastAsia="Times New Roman" w:hAnsi="Times New Roman" w:cs="Times New Roman"/>
        </w:rPr>
        <w:tab/>
        <w:t>2.1 Wireframes</w:t>
      </w:r>
    </w:p>
    <w:p w14:paraId="42F67604"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t>2.1.1 Home page</w:t>
      </w:r>
    </w:p>
    <w:p w14:paraId="041A5352"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t>2.1.2 Console type page</w:t>
      </w:r>
    </w:p>
    <w:p w14:paraId="00FB186E"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t>2.1.3 Device page</w:t>
      </w:r>
    </w:p>
    <w:p w14:paraId="3BE4EACF"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t>2.1.4 Review page</w:t>
      </w:r>
    </w:p>
    <w:p w14:paraId="5810DF8A"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t>2.1.5 About page</w:t>
      </w:r>
    </w:p>
    <w:p w14:paraId="1A5C9C5C"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t>2.1.6 Sign up page</w:t>
      </w:r>
    </w:p>
    <w:p w14:paraId="6DE7261F"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       </w:t>
      </w:r>
      <w:r w:rsidRPr="003B4D70">
        <w:rPr>
          <w:rFonts w:ascii="Times New Roman" w:eastAsia="Times New Roman" w:hAnsi="Times New Roman" w:cs="Times New Roman"/>
        </w:rPr>
        <w:tab/>
        <w:t>2.2 Proposed color scheme</w:t>
      </w:r>
    </w:p>
    <w:p w14:paraId="57AE7603" w14:textId="77777777" w:rsidR="002C28E9" w:rsidRDefault="002C28E9" w:rsidP="002C28E9">
      <w:pPr>
        <w:spacing w:line="240" w:lineRule="auto"/>
        <w:rPr>
          <w:rFonts w:ascii="Times New Roman" w:eastAsia="Times New Roman" w:hAnsi="Times New Roman" w:cs="Times New Roman"/>
        </w:rPr>
      </w:pPr>
      <w:r w:rsidRPr="003B4D70">
        <w:rPr>
          <w:rFonts w:ascii="Times New Roman" w:eastAsia="Times New Roman" w:hAnsi="Times New Roman" w:cs="Times New Roman"/>
        </w:rPr>
        <w:tab/>
      </w:r>
      <w:r w:rsidRPr="003B4D70">
        <w:rPr>
          <w:rFonts w:ascii="Times New Roman" w:eastAsia="Times New Roman" w:hAnsi="Times New Roman" w:cs="Times New Roman"/>
        </w:rPr>
        <w:tab/>
        <w:t>2.2.1 Color scheme design</w:t>
      </w:r>
    </w:p>
    <w:p w14:paraId="5AF22994"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rPr>
        <w:tab/>
        <w:t>2.3 Print layout</w:t>
      </w:r>
    </w:p>
    <w:p w14:paraId="17320077"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rPr>
        <w:t>       </w:t>
      </w:r>
      <w:r>
        <w:rPr>
          <w:rFonts w:ascii="Times New Roman" w:eastAsia="Times New Roman" w:hAnsi="Times New Roman" w:cs="Times New Roman"/>
        </w:rPr>
        <w:tab/>
        <w:t>2.4</w:t>
      </w:r>
      <w:r w:rsidRPr="003B4D70">
        <w:rPr>
          <w:rFonts w:ascii="Times New Roman" w:eastAsia="Times New Roman" w:hAnsi="Times New Roman" w:cs="Times New Roman"/>
        </w:rPr>
        <w:t xml:space="preserve"> Page design reasoning</w:t>
      </w:r>
    </w:p>
    <w:p w14:paraId="744885B5" w14:textId="77777777" w:rsidR="002C28E9" w:rsidRDefault="002C28E9" w:rsidP="002C28E9">
      <w:pPr>
        <w:spacing w:line="240" w:lineRule="auto"/>
        <w:rPr>
          <w:rFonts w:ascii="Times New Roman" w:eastAsia="Times New Roman" w:hAnsi="Times New Roman" w:cs="Times New Roman"/>
          <w:b/>
          <w:bCs/>
        </w:rPr>
      </w:pPr>
    </w:p>
    <w:p w14:paraId="1D3E5E9A"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3. Revised changes</w:t>
      </w:r>
    </w:p>
    <w:p w14:paraId="7CBFF882"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6BAD86C3"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Appendix</w:t>
      </w:r>
    </w:p>
    <w:p w14:paraId="7B17EAA3"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5F915C89"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6697CE35" w14:textId="77777777" w:rsidR="002C28E9" w:rsidRDefault="002C28E9" w:rsidP="002C28E9">
      <w:pPr>
        <w:spacing w:line="240" w:lineRule="auto"/>
        <w:rPr>
          <w:rFonts w:ascii="Times New Roman" w:eastAsia="Times New Roman" w:hAnsi="Times New Roman" w:cs="Times New Roman"/>
          <w:b/>
          <w:bCs/>
          <w:sz w:val="28"/>
          <w:szCs w:val="28"/>
        </w:rPr>
      </w:pPr>
    </w:p>
    <w:p w14:paraId="68CEAA4F" w14:textId="77777777" w:rsidR="002C28E9" w:rsidRDefault="002C28E9" w:rsidP="002C28E9">
      <w:pPr>
        <w:spacing w:line="240" w:lineRule="auto"/>
        <w:rPr>
          <w:rFonts w:ascii="Times New Roman" w:eastAsia="Times New Roman" w:hAnsi="Times New Roman" w:cs="Times New Roman"/>
          <w:b/>
          <w:bCs/>
          <w:sz w:val="28"/>
          <w:szCs w:val="28"/>
        </w:rPr>
      </w:pPr>
    </w:p>
    <w:p w14:paraId="5B68777B" w14:textId="77777777" w:rsidR="002C28E9" w:rsidRDefault="002C28E9" w:rsidP="002C28E9">
      <w:pPr>
        <w:spacing w:line="240" w:lineRule="auto"/>
        <w:rPr>
          <w:rFonts w:ascii="Times New Roman" w:eastAsia="Times New Roman" w:hAnsi="Times New Roman" w:cs="Times New Roman"/>
          <w:b/>
          <w:bCs/>
          <w:sz w:val="28"/>
          <w:szCs w:val="28"/>
        </w:rPr>
      </w:pPr>
    </w:p>
    <w:p w14:paraId="51BCA145" w14:textId="77777777" w:rsidR="002C28E9" w:rsidRDefault="002C28E9" w:rsidP="002C28E9">
      <w:pPr>
        <w:spacing w:line="240" w:lineRule="auto"/>
        <w:rPr>
          <w:rFonts w:ascii="Times New Roman" w:eastAsia="Times New Roman" w:hAnsi="Times New Roman" w:cs="Times New Roman"/>
          <w:b/>
          <w:bCs/>
          <w:sz w:val="28"/>
          <w:szCs w:val="28"/>
        </w:rPr>
      </w:pPr>
    </w:p>
    <w:p w14:paraId="4C83AA02" w14:textId="77777777" w:rsidR="002C28E9" w:rsidRDefault="002C28E9" w:rsidP="002C28E9">
      <w:pPr>
        <w:spacing w:line="240" w:lineRule="auto"/>
        <w:rPr>
          <w:rFonts w:ascii="Times New Roman" w:eastAsia="Times New Roman" w:hAnsi="Times New Roman" w:cs="Times New Roman"/>
          <w:b/>
          <w:bCs/>
          <w:sz w:val="28"/>
          <w:szCs w:val="28"/>
        </w:rPr>
      </w:pPr>
    </w:p>
    <w:p w14:paraId="721DF5AD" w14:textId="77777777" w:rsidR="002C28E9" w:rsidRDefault="002C28E9" w:rsidP="002C28E9">
      <w:pPr>
        <w:spacing w:line="240" w:lineRule="auto"/>
        <w:rPr>
          <w:rFonts w:ascii="Times New Roman" w:eastAsia="Times New Roman" w:hAnsi="Times New Roman" w:cs="Times New Roman"/>
          <w:b/>
          <w:bCs/>
          <w:sz w:val="28"/>
          <w:szCs w:val="28"/>
        </w:rPr>
      </w:pPr>
    </w:p>
    <w:p w14:paraId="0266DDB8" w14:textId="77777777" w:rsidR="002C28E9" w:rsidRDefault="002C28E9" w:rsidP="002C28E9">
      <w:pPr>
        <w:spacing w:line="240" w:lineRule="auto"/>
        <w:rPr>
          <w:rFonts w:ascii="Times New Roman" w:eastAsia="Times New Roman" w:hAnsi="Times New Roman" w:cs="Times New Roman"/>
          <w:b/>
          <w:bCs/>
          <w:sz w:val="28"/>
          <w:szCs w:val="28"/>
        </w:rPr>
      </w:pPr>
    </w:p>
    <w:p w14:paraId="3F5496AA" w14:textId="77777777" w:rsidR="002C28E9" w:rsidRDefault="002C28E9" w:rsidP="002C28E9">
      <w:pPr>
        <w:spacing w:line="240" w:lineRule="auto"/>
        <w:rPr>
          <w:rFonts w:ascii="Times New Roman" w:eastAsia="Times New Roman" w:hAnsi="Times New Roman" w:cs="Times New Roman"/>
          <w:b/>
          <w:bCs/>
          <w:sz w:val="28"/>
          <w:szCs w:val="28"/>
        </w:rPr>
      </w:pPr>
    </w:p>
    <w:p w14:paraId="2B24C1CA" w14:textId="77777777" w:rsidR="002C28E9" w:rsidRDefault="002C28E9" w:rsidP="002C28E9">
      <w:pPr>
        <w:spacing w:line="240" w:lineRule="auto"/>
        <w:rPr>
          <w:rFonts w:ascii="Times New Roman" w:eastAsia="Times New Roman" w:hAnsi="Times New Roman" w:cs="Times New Roman"/>
          <w:b/>
          <w:bCs/>
          <w:sz w:val="28"/>
          <w:szCs w:val="28"/>
        </w:rPr>
      </w:pPr>
    </w:p>
    <w:p w14:paraId="3C2B3E8C" w14:textId="77777777" w:rsidR="002C28E9" w:rsidRDefault="002C28E9" w:rsidP="002C28E9">
      <w:pPr>
        <w:spacing w:line="240" w:lineRule="auto"/>
        <w:rPr>
          <w:rFonts w:ascii="Times New Roman" w:eastAsia="Times New Roman" w:hAnsi="Times New Roman" w:cs="Times New Roman"/>
          <w:b/>
          <w:bCs/>
          <w:sz w:val="28"/>
          <w:szCs w:val="28"/>
        </w:rPr>
      </w:pPr>
    </w:p>
    <w:p w14:paraId="620B445E" w14:textId="77777777" w:rsidR="002C28E9" w:rsidRDefault="002C28E9" w:rsidP="002C28E9">
      <w:pPr>
        <w:spacing w:line="240" w:lineRule="auto"/>
        <w:rPr>
          <w:rFonts w:ascii="Times New Roman" w:eastAsia="Times New Roman" w:hAnsi="Times New Roman" w:cs="Times New Roman"/>
          <w:b/>
          <w:bCs/>
          <w:sz w:val="28"/>
          <w:szCs w:val="28"/>
        </w:rPr>
      </w:pPr>
    </w:p>
    <w:p w14:paraId="654ABD3D" w14:textId="77777777" w:rsidR="002C28E9" w:rsidRDefault="002C28E9" w:rsidP="002C28E9">
      <w:pPr>
        <w:spacing w:line="240" w:lineRule="auto"/>
        <w:rPr>
          <w:rFonts w:ascii="Times New Roman" w:eastAsia="Times New Roman" w:hAnsi="Times New Roman" w:cs="Times New Roman"/>
          <w:b/>
          <w:bCs/>
          <w:sz w:val="28"/>
          <w:szCs w:val="28"/>
        </w:rPr>
      </w:pPr>
    </w:p>
    <w:p w14:paraId="7F4AA6FF" w14:textId="77777777" w:rsidR="002C28E9" w:rsidRDefault="002C28E9" w:rsidP="002C28E9">
      <w:pPr>
        <w:spacing w:line="240" w:lineRule="auto"/>
        <w:rPr>
          <w:rFonts w:ascii="Times New Roman" w:eastAsia="Times New Roman" w:hAnsi="Times New Roman" w:cs="Times New Roman"/>
          <w:b/>
          <w:bCs/>
          <w:sz w:val="28"/>
          <w:szCs w:val="28"/>
        </w:rPr>
      </w:pPr>
    </w:p>
    <w:p w14:paraId="6DF57CAB" w14:textId="77777777" w:rsidR="002C28E9" w:rsidRDefault="002C28E9" w:rsidP="002C28E9">
      <w:pPr>
        <w:spacing w:line="240" w:lineRule="auto"/>
        <w:rPr>
          <w:rFonts w:ascii="Times New Roman" w:eastAsia="Times New Roman" w:hAnsi="Times New Roman" w:cs="Times New Roman"/>
          <w:b/>
          <w:bCs/>
          <w:sz w:val="28"/>
          <w:szCs w:val="28"/>
        </w:rPr>
      </w:pPr>
    </w:p>
    <w:p w14:paraId="7DBCAC05" w14:textId="77777777" w:rsidR="002C28E9" w:rsidRDefault="002C28E9" w:rsidP="002C28E9">
      <w:pPr>
        <w:spacing w:line="240" w:lineRule="auto"/>
        <w:rPr>
          <w:rFonts w:ascii="Times New Roman" w:eastAsia="Times New Roman" w:hAnsi="Times New Roman" w:cs="Times New Roman"/>
          <w:b/>
          <w:bCs/>
          <w:sz w:val="28"/>
          <w:szCs w:val="28"/>
        </w:rPr>
      </w:pPr>
    </w:p>
    <w:p w14:paraId="4A203E6B" w14:textId="77777777" w:rsidR="002C28E9" w:rsidRDefault="002C28E9" w:rsidP="002C28E9">
      <w:pPr>
        <w:spacing w:line="240" w:lineRule="auto"/>
        <w:rPr>
          <w:rFonts w:ascii="Times New Roman" w:eastAsia="Times New Roman" w:hAnsi="Times New Roman" w:cs="Times New Roman"/>
          <w:b/>
          <w:bCs/>
          <w:sz w:val="28"/>
          <w:szCs w:val="28"/>
        </w:rPr>
      </w:pPr>
    </w:p>
    <w:p w14:paraId="5207596D" w14:textId="77777777" w:rsidR="002C28E9" w:rsidRDefault="002C28E9" w:rsidP="002C28E9">
      <w:pPr>
        <w:spacing w:line="240" w:lineRule="auto"/>
        <w:rPr>
          <w:rFonts w:ascii="Times New Roman" w:eastAsia="Times New Roman" w:hAnsi="Times New Roman" w:cs="Times New Roman"/>
          <w:b/>
          <w:bCs/>
          <w:sz w:val="28"/>
          <w:szCs w:val="28"/>
        </w:rPr>
      </w:pPr>
    </w:p>
    <w:p w14:paraId="7EFE7A2B" w14:textId="77777777" w:rsidR="002C28E9" w:rsidRDefault="002C28E9" w:rsidP="002C28E9">
      <w:pPr>
        <w:spacing w:line="240" w:lineRule="auto"/>
        <w:rPr>
          <w:rFonts w:ascii="Times New Roman" w:eastAsia="Times New Roman" w:hAnsi="Times New Roman" w:cs="Times New Roman"/>
          <w:b/>
          <w:bCs/>
          <w:sz w:val="28"/>
          <w:szCs w:val="28"/>
        </w:rPr>
      </w:pPr>
    </w:p>
    <w:p w14:paraId="03A1C015" w14:textId="77777777" w:rsidR="002C28E9" w:rsidRDefault="002C28E9" w:rsidP="002C28E9">
      <w:pPr>
        <w:spacing w:line="240" w:lineRule="auto"/>
        <w:rPr>
          <w:rFonts w:ascii="Times New Roman" w:eastAsia="Times New Roman" w:hAnsi="Times New Roman" w:cs="Times New Roman"/>
          <w:b/>
          <w:bCs/>
          <w:sz w:val="28"/>
          <w:szCs w:val="28"/>
        </w:rPr>
      </w:pPr>
    </w:p>
    <w:p w14:paraId="6F528DDD" w14:textId="77777777" w:rsidR="002C28E9" w:rsidRDefault="002C28E9" w:rsidP="002C28E9">
      <w:pPr>
        <w:spacing w:line="240" w:lineRule="auto"/>
        <w:rPr>
          <w:rFonts w:ascii="Times New Roman" w:eastAsia="Times New Roman" w:hAnsi="Times New Roman" w:cs="Times New Roman"/>
          <w:b/>
          <w:bCs/>
          <w:sz w:val="28"/>
          <w:szCs w:val="28"/>
        </w:rPr>
      </w:pPr>
    </w:p>
    <w:p w14:paraId="4D1945E1"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lastRenderedPageBreak/>
        <w:t>1.Project Site Map</w:t>
      </w:r>
    </w:p>
    <w:p w14:paraId="5D9AA679"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p>
    <w:p w14:paraId="10F152B7"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The project site map describes the hierarchical relationships between web pages, and provides a clear view on navigational structure.</w:t>
      </w:r>
    </w:p>
    <w:p w14:paraId="14FEF965"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14B2530A"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4"/>
          <w:szCs w:val="24"/>
        </w:rPr>
        <w:t>1.1 Overview</w:t>
      </w:r>
    </w:p>
    <w:p w14:paraId="182854B7"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5E46BF27"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Game Reviews 8™ Web system uses a 4-layer structural design consisting of: the main page, console type page, device page, and reviews page. The home page is the main page where users have access to the most popular articles, a list of upcoming games, the signup page, as well as navigate to a console type page for specific reviews. Upon entering the console type page, users can click further into the device they want, and bringing them to a list of reviews for that device.</w:t>
      </w:r>
    </w:p>
    <w:p w14:paraId="5B2030BB"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7CFA4F8B"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If a user knows exactly which device they want to read reviews for, they can also select the device from a drop-down menu when hovering over the console type navigational bars for fast travel. In addition, users can login or sign up for an account by clicking the login/sign up button to the top right of the main page, as well as read about the website at the About page.</w:t>
      </w:r>
    </w:p>
    <w:p w14:paraId="29CA90FE"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5B291FBD"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4"/>
          <w:szCs w:val="24"/>
        </w:rPr>
        <w:t>1.2 Site Hierarchy Map</w:t>
      </w:r>
      <w:r w:rsidRPr="003B4D70">
        <w:rPr>
          <w:rFonts w:ascii="Times New Roman" w:eastAsia="Times New Roman" w:hAnsi="Times New Roman" w:cs="Times New Roman"/>
          <w:noProof/>
          <w:color w:val="auto"/>
          <w:sz w:val="24"/>
          <w:szCs w:val="24"/>
        </w:rPr>
        <w:drawing>
          <wp:inline distT="0" distB="0" distL="0" distR="0" wp14:anchorId="341C2A0B" wp14:editId="3785C3DC">
            <wp:extent cx="5943600" cy="2543175"/>
            <wp:effectExtent l="0" t="0" r="0" b="9525"/>
            <wp:docPr id="10" name="Picture 10" descr="https://lh4.googleusercontent.com/AJOcWaFrJy8oLuRJ-7W-Ie_WHoeBNbXZTEHPP-qrBFXaV2TSWD0xkt6yIpU0wT-DLN555SN9KqK1QMIrIBb91cPYtIjbefYc0mb5ls7xchG6PdEreX-qgYE6RZVLRTne1cdf255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AJOcWaFrJy8oLuRJ-7W-Ie_WHoeBNbXZTEHPP-qrBFXaV2TSWD0xkt6yIpU0wT-DLN555SN9KqK1QMIrIBb91cPYtIjbefYc0mb5ls7xchG6PdEreX-qgYE6RZVLRTne1cdf255U"/>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44743"/>
                    <a:stretch/>
                  </pic:blipFill>
                  <pic:spPr bwMode="auto">
                    <a:xfrm>
                      <a:off x="0" y="0"/>
                      <a:ext cx="5943600" cy="2543175"/>
                    </a:xfrm>
                    <a:prstGeom prst="rect">
                      <a:avLst/>
                    </a:prstGeom>
                    <a:noFill/>
                    <a:ln>
                      <a:noFill/>
                    </a:ln>
                    <a:extLst>
                      <a:ext uri="{53640926-AAD7-44D8-BBD7-CCE9431645EC}">
                        <a14:shadowObscured xmlns:a14="http://schemas.microsoft.com/office/drawing/2010/main"/>
                      </a:ext>
                    </a:extLst>
                  </pic:spPr>
                </pic:pic>
              </a:graphicData>
            </a:graphic>
          </wp:inline>
        </w:drawing>
      </w:r>
    </w:p>
    <w:p w14:paraId="53B369BB" w14:textId="77777777" w:rsidR="002C28E9" w:rsidRPr="003B4D70" w:rsidRDefault="002C28E9" w:rsidP="002C28E9">
      <w:pPr>
        <w:spacing w:after="240"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br/>
      </w:r>
    </w:p>
    <w:p w14:paraId="24EBFD22"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The site hierarchy map above describes how users can navigate through the web system and gain access to their desired reviews. Note that all websites will have access to the navigational bar, thus being able to return to the main page or go to any console type/device pages, but for simplicity their relationships are not shown here.</w:t>
      </w:r>
    </w:p>
    <w:p w14:paraId="0C5ABECC" w14:textId="77777777" w:rsidR="002C28E9" w:rsidRPr="003B4D70" w:rsidRDefault="002C28E9" w:rsidP="002C28E9">
      <w:pPr>
        <w:spacing w:after="240" w:line="240" w:lineRule="auto"/>
        <w:rPr>
          <w:rFonts w:ascii="Times New Roman" w:eastAsia="Times New Roman" w:hAnsi="Times New Roman" w:cs="Times New Roman"/>
          <w:color w:val="auto"/>
          <w:sz w:val="24"/>
          <w:szCs w:val="24"/>
        </w:rPr>
      </w:pPr>
    </w:p>
    <w:p w14:paraId="1056497E"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4"/>
          <w:szCs w:val="24"/>
        </w:rPr>
        <w:t>1.3 Design Decisions</w:t>
      </w:r>
    </w:p>
    <w:p w14:paraId="594E0EC9"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229A0EB6"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t>The system employs categorization by console types, because console types are clear and distinct, where as categorization by genre will have too many genres and becomes difficult to manage, and other major game review websites such as IGN and Gamespot also categorizes their reviews based on console types.</w:t>
      </w:r>
    </w:p>
    <w:p w14:paraId="0B331FDB"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4359CFD4"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The system allows user to either navigate layer by layer through the navigational bar, or directly through the drop-down menus. This ensures newcomers will not be overwhelmed by the website structure, and are guided by the clear nav</w:t>
      </w:r>
      <w:r>
        <w:rPr>
          <w:rFonts w:ascii="Times New Roman" w:eastAsia="Times New Roman" w:hAnsi="Times New Roman" w:cs="Times New Roman"/>
        </w:rPr>
        <w:t>igation</w:t>
      </w:r>
      <w:r w:rsidRPr="003B4D70">
        <w:rPr>
          <w:rFonts w:ascii="Times New Roman" w:eastAsia="Times New Roman" w:hAnsi="Times New Roman" w:cs="Times New Roman"/>
        </w:rPr>
        <w:t xml:space="preserve"> bar; while experienced users will be able to utilize the drop-down menu for a quicker access.</w:t>
      </w:r>
    </w:p>
    <w:p w14:paraId="6786C57D"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38534592"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If a user logs into their account at any page, they are then returned to their previous page where they left off, this will create a smoother user experience.</w:t>
      </w:r>
    </w:p>
    <w:p w14:paraId="6DA0C0DC"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4B13BB6C"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2.Page Layout</w:t>
      </w:r>
    </w:p>
    <w:p w14:paraId="4F09EFAE"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p>
    <w:p w14:paraId="4B3CD10F"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t>Great Reviews 8™ websites will all contain the same header bar, with the website logo to the left, and the login, sign up, and search bars to the right. The navigation bar is then displayed below the header bar; main contents for the page is displayed below navigation bar, and the layout for main content differs for each page, followed by a common footer, which contains the copyright claim and social media links.</w:t>
      </w:r>
    </w:p>
    <w:p w14:paraId="772D0709" w14:textId="77777777" w:rsidR="002C28E9"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p>
    <w:p w14:paraId="1573D544"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17C941E3"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4"/>
          <w:szCs w:val="24"/>
        </w:rPr>
        <w:t>2.1 Wireframes</w:t>
      </w:r>
    </w:p>
    <w:p w14:paraId="1EF14D13"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r>
    </w:p>
    <w:p w14:paraId="2A26A0CE" w14:textId="77777777" w:rsidR="002C28E9" w:rsidRPr="003B4D70" w:rsidRDefault="002C28E9" w:rsidP="002C28E9">
      <w:pPr>
        <w:spacing w:line="240" w:lineRule="auto"/>
        <w:ind w:left="72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noProof/>
          <w:color w:val="auto"/>
          <w:sz w:val="24"/>
          <w:szCs w:val="24"/>
        </w:rPr>
        <w:drawing>
          <wp:anchor distT="0" distB="0" distL="114300" distR="114300" simplePos="0" relativeHeight="251659264" behindDoc="0" locked="0" layoutInCell="1" allowOverlap="1" wp14:anchorId="21B79CED" wp14:editId="1C0BE6F3">
            <wp:simplePos x="0" y="0"/>
            <wp:positionH relativeFrom="margin">
              <wp:posOffset>-183003</wp:posOffset>
            </wp:positionH>
            <wp:positionV relativeFrom="paragraph">
              <wp:posOffset>243675</wp:posOffset>
            </wp:positionV>
            <wp:extent cx="5943600" cy="4110038"/>
            <wp:effectExtent l="0" t="0" r="0" b="5080"/>
            <wp:wrapTopAndBottom/>
            <wp:docPr id="22" name="Picture 22" descr="https://lh4.googleusercontent.com/wvSJf37U527VMZ6Ma8r8PAo67FpBmiIQOepNYbAajVGHoo1MlTW9Hanq6HZT0sfIywJP5b3S9zvydb7496gnDtIBRv2pIrickzYXl7ZE5SsethuGfZgI1fPzl9fi4ZWW3AEYss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wvSJf37U527VMZ6Ma8r8PAo67FpBmiIQOepNYbAajVGHoo1MlTW9Hanq6HZT0sfIywJP5b3S9zvydb7496gnDtIBRv2pIrickzYXl7ZE5SsethuGfZgI1fPzl9fi4ZWW3AEYssB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0700"/>
                    <a:stretch/>
                  </pic:blipFill>
                  <pic:spPr bwMode="auto">
                    <a:xfrm>
                      <a:off x="0" y="0"/>
                      <a:ext cx="5943600" cy="4110038"/>
                    </a:xfrm>
                    <a:prstGeom prst="rect">
                      <a:avLst/>
                    </a:prstGeom>
                    <a:noFill/>
                    <a:ln>
                      <a:noFill/>
                    </a:ln>
                    <a:extLst>
                      <a:ext uri="{53640926-AAD7-44D8-BBD7-CCE9431645EC}">
                        <a14:shadowObscured xmlns:a14="http://schemas.microsoft.com/office/drawing/2010/main"/>
                      </a:ext>
                    </a:extLst>
                  </pic:spPr>
                </pic:pic>
              </a:graphicData>
            </a:graphic>
          </wp:anchor>
        </w:drawing>
      </w:r>
      <w:r w:rsidRPr="003B4D70">
        <w:rPr>
          <w:rFonts w:ascii="Times New Roman" w:eastAsia="Times New Roman" w:hAnsi="Times New Roman" w:cs="Times New Roman"/>
          <w:b/>
          <w:bCs/>
        </w:rPr>
        <w:t>2.1.1 Home Page</w:t>
      </w:r>
    </w:p>
    <w:p w14:paraId="26F3BC94" w14:textId="77777777" w:rsidR="002C28E9" w:rsidRDefault="002C28E9" w:rsidP="002C28E9">
      <w:pPr>
        <w:spacing w:line="240" w:lineRule="auto"/>
        <w:rPr>
          <w:rFonts w:ascii="Times New Roman" w:eastAsia="Times New Roman" w:hAnsi="Times New Roman" w:cs="Times New Roman"/>
          <w:b/>
          <w:bCs/>
        </w:rPr>
      </w:pPr>
      <w:r w:rsidRPr="003B4D70">
        <w:rPr>
          <w:rFonts w:ascii="Times New Roman" w:eastAsia="Times New Roman" w:hAnsi="Times New Roman" w:cs="Times New Roman"/>
          <w:b/>
          <w:bCs/>
        </w:rPr>
        <w:tab/>
      </w:r>
      <w:r w:rsidRPr="003B4D70">
        <w:rPr>
          <w:rFonts w:ascii="Times New Roman" w:eastAsia="Times New Roman" w:hAnsi="Times New Roman" w:cs="Times New Roman"/>
          <w:b/>
          <w:bCs/>
        </w:rPr>
        <w:tab/>
      </w:r>
    </w:p>
    <w:p w14:paraId="6F964704" w14:textId="77777777" w:rsidR="002C28E9" w:rsidRDefault="002C28E9" w:rsidP="002C28E9">
      <w:pPr>
        <w:spacing w:line="240" w:lineRule="auto"/>
        <w:ind w:firstLine="720"/>
        <w:rPr>
          <w:rFonts w:ascii="Times New Roman" w:eastAsia="Times New Roman" w:hAnsi="Times New Roman" w:cs="Times New Roman"/>
        </w:rPr>
      </w:pPr>
      <w:r>
        <w:rPr>
          <w:rFonts w:ascii="Times New Roman" w:eastAsia="Times New Roman" w:hAnsi="Times New Roman" w:cs="Times New Roman"/>
          <w:b/>
          <w:bCs/>
        </w:rPr>
        <w:t xml:space="preserve">             </w:t>
      </w:r>
      <w:r w:rsidRPr="003B4D70">
        <w:rPr>
          <w:rFonts w:ascii="Times New Roman" w:eastAsia="Times New Roman" w:hAnsi="Times New Roman" w:cs="Times New Roman"/>
        </w:rPr>
        <w:t>The main page consists of a large banner for the most popular article, followed by a column of newest reviews, beside a list of upcoming games.</w:t>
      </w:r>
    </w:p>
    <w:p w14:paraId="732F48B4" w14:textId="77777777" w:rsidR="002C28E9" w:rsidRDefault="002C28E9" w:rsidP="002C28E9">
      <w:pPr>
        <w:spacing w:line="240" w:lineRule="auto"/>
        <w:ind w:firstLine="720"/>
        <w:rPr>
          <w:rFonts w:ascii="Times New Roman" w:eastAsia="Times New Roman" w:hAnsi="Times New Roman" w:cs="Times New Roman"/>
        </w:rPr>
      </w:pPr>
    </w:p>
    <w:p w14:paraId="78052317" w14:textId="77777777" w:rsidR="002C28E9" w:rsidRPr="00517A98" w:rsidRDefault="002C28E9" w:rsidP="002C28E9">
      <w:pPr>
        <w:spacing w:line="240" w:lineRule="auto"/>
        <w:rPr>
          <w:rFonts w:ascii="Times New Roman" w:eastAsia="Times New Roman" w:hAnsi="Times New Roman" w:cs="Times New Roman"/>
        </w:rPr>
      </w:pPr>
      <w:r w:rsidRPr="003B4D70">
        <w:rPr>
          <w:rFonts w:ascii="Times New Roman" w:eastAsia="Times New Roman" w:hAnsi="Times New Roman" w:cs="Times New Roman"/>
          <w:noProof/>
          <w:color w:val="auto"/>
          <w:sz w:val="24"/>
          <w:szCs w:val="24"/>
        </w:rPr>
        <w:lastRenderedPageBreak/>
        <w:drawing>
          <wp:anchor distT="0" distB="0" distL="114300" distR="114300" simplePos="0" relativeHeight="251660288" behindDoc="0" locked="0" layoutInCell="1" allowOverlap="1" wp14:anchorId="0FA7AA42" wp14:editId="2E3B5F60">
            <wp:simplePos x="0" y="0"/>
            <wp:positionH relativeFrom="margin">
              <wp:align>right</wp:align>
            </wp:positionH>
            <wp:positionV relativeFrom="paragraph">
              <wp:posOffset>0</wp:posOffset>
            </wp:positionV>
            <wp:extent cx="5943600" cy="4067175"/>
            <wp:effectExtent l="0" t="0" r="0" b="9525"/>
            <wp:wrapSquare wrapText="bothSides"/>
            <wp:docPr id="23" name="Picture 23" descr="https://lh5.googleusercontent.com/RYeIfoWLrmufsusMXKuflVcxnKUuBD7k-EYgcbubC-nChzuy2yNBlODTsxNTjLrzOuKddnkg86vK5IbcDp5p_Jo79nrcxQihmFt4mfgLIhOO4YXMi6b3Y5VoWJnNl2rax2u-pR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RYeIfoWLrmufsusMXKuflVcxnKUuBD7k-EYgcbubC-nChzuy2yNBlODTsxNTjLrzOuKddnkg86vK5IbcDp5p_Jo79nrcxQihmFt4mfgLIhOO4YXMi6b3Y5VoWJnNl2rax2u-pRQ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1631"/>
                    <a:stretch/>
                  </pic:blipFill>
                  <pic:spPr bwMode="auto">
                    <a:xfrm>
                      <a:off x="0" y="0"/>
                      <a:ext cx="5943600" cy="4067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4D70">
        <w:rPr>
          <w:rFonts w:ascii="Times New Roman" w:eastAsia="Times New Roman" w:hAnsi="Times New Roman" w:cs="Times New Roman"/>
        </w:rPr>
        <w:tab/>
      </w:r>
      <w:r w:rsidRPr="003B4D70">
        <w:rPr>
          <w:rFonts w:ascii="Times New Roman" w:eastAsia="Times New Roman" w:hAnsi="Times New Roman" w:cs="Times New Roman"/>
        </w:rPr>
        <w:tab/>
        <w:t>The bottom of the main page contains the footer with the legal declarations of the</w:t>
      </w:r>
      <w:r>
        <w:rPr>
          <w:rFonts w:ascii="Times New Roman" w:eastAsia="Times New Roman" w:hAnsi="Times New Roman" w:cs="Times New Roman"/>
        </w:rPr>
        <w:t xml:space="preserve"> </w:t>
      </w:r>
      <w:r w:rsidRPr="003B4D70">
        <w:rPr>
          <w:rFonts w:ascii="Times New Roman" w:eastAsia="Times New Roman" w:hAnsi="Times New Roman" w:cs="Times New Roman"/>
        </w:rPr>
        <w:t>website, and the social media links to the right.</w:t>
      </w:r>
      <w:r w:rsidRPr="003B4D70">
        <w:rPr>
          <w:rFonts w:ascii="Times New Roman" w:eastAsia="Times New Roman" w:hAnsi="Times New Roman" w:cs="Times New Roman"/>
          <w:color w:val="auto"/>
          <w:sz w:val="24"/>
          <w:szCs w:val="24"/>
        </w:rPr>
        <w:br/>
      </w:r>
    </w:p>
    <w:p w14:paraId="78201360" w14:textId="77777777" w:rsidR="002C28E9" w:rsidRDefault="002C28E9" w:rsidP="002C28E9">
      <w:pPr>
        <w:spacing w:line="240" w:lineRule="auto"/>
        <w:ind w:left="720" w:firstLine="720"/>
        <w:rPr>
          <w:rFonts w:ascii="Times New Roman" w:eastAsia="Times New Roman" w:hAnsi="Times New Roman" w:cs="Times New Roman"/>
          <w:b/>
          <w:bCs/>
        </w:rPr>
      </w:pPr>
    </w:p>
    <w:p w14:paraId="01944AFB" w14:textId="77777777" w:rsidR="002C28E9" w:rsidRDefault="002C28E9" w:rsidP="002C28E9">
      <w:pPr>
        <w:spacing w:line="240" w:lineRule="auto"/>
        <w:ind w:left="720" w:firstLine="720"/>
        <w:rPr>
          <w:rFonts w:ascii="Times New Roman" w:eastAsia="Times New Roman" w:hAnsi="Times New Roman" w:cs="Times New Roman"/>
          <w:b/>
          <w:bCs/>
        </w:rPr>
      </w:pPr>
    </w:p>
    <w:p w14:paraId="310D3176" w14:textId="77777777" w:rsidR="002C28E9" w:rsidRDefault="002C28E9" w:rsidP="002C28E9">
      <w:pPr>
        <w:spacing w:line="240" w:lineRule="auto"/>
        <w:ind w:left="720" w:firstLine="720"/>
        <w:rPr>
          <w:rFonts w:ascii="Times New Roman" w:eastAsia="Times New Roman" w:hAnsi="Times New Roman" w:cs="Times New Roman"/>
          <w:b/>
          <w:bCs/>
        </w:rPr>
      </w:pPr>
    </w:p>
    <w:p w14:paraId="622F5123" w14:textId="77777777" w:rsidR="002C28E9" w:rsidRDefault="002C28E9" w:rsidP="002C28E9">
      <w:pPr>
        <w:spacing w:line="240" w:lineRule="auto"/>
        <w:ind w:left="720" w:firstLine="720"/>
        <w:rPr>
          <w:rFonts w:ascii="Times New Roman" w:eastAsia="Times New Roman" w:hAnsi="Times New Roman" w:cs="Times New Roman"/>
          <w:b/>
          <w:bCs/>
        </w:rPr>
      </w:pPr>
    </w:p>
    <w:p w14:paraId="4C4885D1" w14:textId="77777777" w:rsidR="002C28E9" w:rsidRDefault="002C28E9" w:rsidP="002C28E9">
      <w:pPr>
        <w:spacing w:line="240" w:lineRule="auto"/>
        <w:ind w:left="720" w:firstLine="720"/>
        <w:rPr>
          <w:rFonts w:ascii="Times New Roman" w:eastAsia="Times New Roman" w:hAnsi="Times New Roman" w:cs="Times New Roman"/>
          <w:b/>
          <w:bCs/>
        </w:rPr>
      </w:pPr>
    </w:p>
    <w:p w14:paraId="154279D8" w14:textId="77777777" w:rsidR="002C28E9" w:rsidRDefault="002C28E9" w:rsidP="002C28E9">
      <w:pPr>
        <w:spacing w:line="240" w:lineRule="auto"/>
        <w:ind w:left="720" w:firstLine="720"/>
        <w:rPr>
          <w:rFonts w:ascii="Times New Roman" w:eastAsia="Times New Roman" w:hAnsi="Times New Roman" w:cs="Times New Roman"/>
          <w:b/>
          <w:bCs/>
        </w:rPr>
      </w:pPr>
    </w:p>
    <w:p w14:paraId="324921EB" w14:textId="77777777" w:rsidR="002C28E9" w:rsidRDefault="002C28E9" w:rsidP="002C28E9">
      <w:pPr>
        <w:spacing w:line="240" w:lineRule="auto"/>
        <w:ind w:left="720" w:firstLine="720"/>
        <w:rPr>
          <w:rFonts w:ascii="Times New Roman" w:eastAsia="Times New Roman" w:hAnsi="Times New Roman" w:cs="Times New Roman"/>
          <w:b/>
          <w:bCs/>
        </w:rPr>
      </w:pPr>
    </w:p>
    <w:p w14:paraId="3AA71507" w14:textId="77777777" w:rsidR="002C28E9" w:rsidRDefault="002C28E9" w:rsidP="002C28E9">
      <w:pPr>
        <w:spacing w:line="240" w:lineRule="auto"/>
        <w:ind w:left="720" w:firstLine="720"/>
        <w:rPr>
          <w:rFonts w:ascii="Times New Roman" w:eastAsia="Times New Roman" w:hAnsi="Times New Roman" w:cs="Times New Roman"/>
          <w:b/>
          <w:bCs/>
        </w:rPr>
      </w:pPr>
    </w:p>
    <w:p w14:paraId="36DE9385" w14:textId="77777777" w:rsidR="002C28E9" w:rsidRDefault="002C28E9" w:rsidP="002C28E9">
      <w:pPr>
        <w:spacing w:line="240" w:lineRule="auto"/>
        <w:ind w:left="720" w:firstLine="720"/>
        <w:rPr>
          <w:rFonts w:ascii="Times New Roman" w:eastAsia="Times New Roman" w:hAnsi="Times New Roman" w:cs="Times New Roman"/>
          <w:b/>
          <w:bCs/>
        </w:rPr>
      </w:pPr>
    </w:p>
    <w:p w14:paraId="13CE3753" w14:textId="77777777" w:rsidR="002C28E9" w:rsidRDefault="002C28E9" w:rsidP="002C28E9">
      <w:pPr>
        <w:spacing w:line="240" w:lineRule="auto"/>
        <w:ind w:left="720" w:firstLine="720"/>
        <w:rPr>
          <w:rFonts w:ascii="Times New Roman" w:eastAsia="Times New Roman" w:hAnsi="Times New Roman" w:cs="Times New Roman"/>
          <w:b/>
          <w:bCs/>
        </w:rPr>
      </w:pPr>
    </w:p>
    <w:p w14:paraId="692D351B" w14:textId="77777777" w:rsidR="002C28E9" w:rsidRDefault="002C28E9" w:rsidP="002C28E9">
      <w:pPr>
        <w:spacing w:line="240" w:lineRule="auto"/>
        <w:ind w:left="720" w:firstLine="720"/>
        <w:rPr>
          <w:rFonts w:ascii="Times New Roman" w:eastAsia="Times New Roman" w:hAnsi="Times New Roman" w:cs="Times New Roman"/>
          <w:b/>
          <w:bCs/>
        </w:rPr>
      </w:pPr>
    </w:p>
    <w:p w14:paraId="065B315E" w14:textId="77777777" w:rsidR="002C28E9" w:rsidRDefault="002C28E9" w:rsidP="002C28E9">
      <w:pPr>
        <w:spacing w:line="240" w:lineRule="auto"/>
        <w:ind w:left="720" w:firstLine="720"/>
        <w:rPr>
          <w:rFonts w:ascii="Times New Roman" w:eastAsia="Times New Roman" w:hAnsi="Times New Roman" w:cs="Times New Roman"/>
          <w:b/>
          <w:bCs/>
        </w:rPr>
      </w:pPr>
    </w:p>
    <w:p w14:paraId="73818D7B" w14:textId="77777777" w:rsidR="002C28E9" w:rsidRDefault="002C28E9" w:rsidP="002C28E9">
      <w:pPr>
        <w:spacing w:line="240" w:lineRule="auto"/>
        <w:ind w:left="720" w:firstLine="720"/>
        <w:rPr>
          <w:rFonts w:ascii="Times New Roman" w:eastAsia="Times New Roman" w:hAnsi="Times New Roman" w:cs="Times New Roman"/>
          <w:b/>
          <w:bCs/>
        </w:rPr>
      </w:pPr>
    </w:p>
    <w:p w14:paraId="4C1D9993" w14:textId="77777777" w:rsidR="002C28E9" w:rsidRDefault="002C28E9" w:rsidP="002C28E9">
      <w:pPr>
        <w:spacing w:line="240" w:lineRule="auto"/>
        <w:ind w:left="720" w:firstLine="720"/>
        <w:rPr>
          <w:rFonts w:ascii="Times New Roman" w:eastAsia="Times New Roman" w:hAnsi="Times New Roman" w:cs="Times New Roman"/>
          <w:b/>
          <w:bCs/>
        </w:rPr>
      </w:pPr>
    </w:p>
    <w:p w14:paraId="269979D7" w14:textId="77777777" w:rsidR="002C28E9" w:rsidRDefault="002C28E9" w:rsidP="002C28E9">
      <w:pPr>
        <w:spacing w:line="240" w:lineRule="auto"/>
        <w:ind w:left="720" w:firstLine="720"/>
        <w:rPr>
          <w:rFonts w:ascii="Times New Roman" w:eastAsia="Times New Roman" w:hAnsi="Times New Roman" w:cs="Times New Roman"/>
          <w:b/>
          <w:bCs/>
        </w:rPr>
      </w:pPr>
    </w:p>
    <w:p w14:paraId="68E3F3FC" w14:textId="77777777" w:rsidR="002C28E9" w:rsidRDefault="002C28E9" w:rsidP="002C28E9">
      <w:pPr>
        <w:spacing w:line="240" w:lineRule="auto"/>
        <w:ind w:left="720" w:firstLine="720"/>
        <w:rPr>
          <w:rFonts w:ascii="Times New Roman" w:eastAsia="Times New Roman" w:hAnsi="Times New Roman" w:cs="Times New Roman"/>
          <w:b/>
          <w:bCs/>
        </w:rPr>
      </w:pPr>
    </w:p>
    <w:p w14:paraId="0C14044F" w14:textId="77777777" w:rsidR="002C28E9" w:rsidRDefault="002C28E9" w:rsidP="002C28E9">
      <w:pPr>
        <w:spacing w:line="240" w:lineRule="auto"/>
        <w:ind w:left="720" w:firstLine="720"/>
        <w:rPr>
          <w:rFonts w:ascii="Times New Roman" w:eastAsia="Times New Roman" w:hAnsi="Times New Roman" w:cs="Times New Roman"/>
          <w:b/>
          <w:bCs/>
        </w:rPr>
      </w:pPr>
    </w:p>
    <w:p w14:paraId="76F6048A" w14:textId="77777777" w:rsidR="002C28E9" w:rsidRDefault="002C28E9" w:rsidP="002C28E9">
      <w:pPr>
        <w:spacing w:line="240" w:lineRule="auto"/>
        <w:ind w:left="720" w:firstLine="720"/>
        <w:rPr>
          <w:rFonts w:ascii="Times New Roman" w:eastAsia="Times New Roman" w:hAnsi="Times New Roman" w:cs="Times New Roman"/>
          <w:b/>
          <w:bCs/>
        </w:rPr>
      </w:pPr>
    </w:p>
    <w:p w14:paraId="57192B07" w14:textId="77777777" w:rsidR="002C28E9" w:rsidRDefault="002C28E9" w:rsidP="002C28E9">
      <w:pPr>
        <w:spacing w:line="240" w:lineRule="auto"/>
        <w:ind w:left="720" w:firstLine="720"/>
        <w:rPr>
          <w:rFonts w:ascii="Times New Roman" w:eastAsia="Times New Roman" w:hAnsi="Times New Roman" w:cs="Times New Roman"/>
          <w:b/>
          <w:bCs/>
        </w:rPr>
      </w:pPr>
    </w:p>
    <w:p w14:paraId="7B947FFC" w14:textId="77777777" w:rsidR="002C28E9" w:rsidRDefault="002C28E9" w:rsidP="002C28E9">
      <w:pPr>
        <w:spacing w:line="240" w:lineRule="auto"/>
        <w:ind w:left="720" w:firstLine="720"/>
        <w:rPr>
          <w:rFonts w:ascii="Times New Roman" w:eastAsia="Times New Roman" w:hAnsi="Times New Roman" w:cs="Times New Roman"/>
          <w:b/>
          <w:bCs/>
        </w:rPr>
      </w:pPr>
    </w:p>
    <w:p w14:paraId="0AFEDB97" w14:textId="77777777" w:rsidR="002C28E9" w:rsidRDefault="002C28E9" w:rsidP="002C28E9">
      <w:pPr>
        <w:spacing w:line="240" w:lineRule="auto"/>
        <w:ind w:left="720" w:firstLine="720"/>
        <w:rPr>
          <w:rFonts w:ascii="Times New Roman" w:eastAsia="Times New Roman" w:hAnsi="Times New Roman" w:cs="Times New Roman"/>
          <w:b/>
          <w:bCs/>
        </w:rPr>
      </w:pPr>
    </w:p>
    <w:p w14:paraId="6E3AD8D7" w14:textId="77777777" w:rsidR="002C28E9" w:rsidRDefault="002C28E9" w:rsidP="002C28E9">
      <w:pPr>
        <w:spacing w:line="240" w:lineRule="auto"/>
        <w:ind w:left="720" w:firstLine="720"/>
        <w:rPr>
          <w:rFonts w:ascii="Times New Roman" w:eastAsia="Times New Roman" w:hAnsi="Times New Roman" w:cs="Times New Roman"/>
          <w:b/>
          <w:bCs/>
        </w:rPr>
      </w:pPr>
    </w:p>
    <w:p w14:paraId="629D97A8" w14:textId="77777777" w:rsidR="002C28E9" w:rsidRDefault="002C28E9" w:rsidP="002C28E9">
      <w:pPr>
        <w:spacing w:line="240" w:lineRule="auto"/>
        <w:ind w:left="720" w:firstLine="720"/>
        <w:rPr>
          <w:rFonts w:ascii="Times New Roman" w:eastAsia="Times New Roman" w:hAnsi="Times New Roman" w:cs="Times New Roman"/>
          <w:b/>
          <w:bCs/>
        </w:rPr>
      </w:pPr>
    </w:p>
    <w:p w14:paraId="52CFE311" w14:textId="77777777" w:rsidR="002C28E9" w:rsidRDefault="002C28E9" w:rsidP="002C28E9">
      <w:pPr>
        <w:spacing w:line="240" w:lineRule="auto"/>
        <w:ind w:left="720" w:firstLine="720"/>
        <w:rPr>
          <w:rFonts w:ascii="Times New Roman" w:eastAsia="Times New Roman" w:hAnsi="Times New Roman" w:cs="Times New Roman"/>
          <w:b/>
          <w:bCs/>
        </w:rPr>
      </w:pPr>
      <w:r w:rsidRPr="003B4D70">
        <w:rPr>
          <w:rFonts w:ascii="Times New Roman" w:eastAsia="Times New Roman" w:hAnsi="Times New Roman" w:cs="Times New Roman"/>
          <w:b/>
          <w:bCs/>
        </w:rPr>
        <w:t>2.1.2 Console Type page</w:t>
      </w:r>
    </w:p>
    <w:p w14:paraId="0C46F79E" w14:textId="77777777" w:rsidR="002C28E9" w:rsidRPr="003B4D70" w:rsidRDefault="002C28E9" w:rsidP="002C28E9">
      <w:pPr>
        <w:spacing w:line="240" w:lineRule="auto"/>
        <w:ind w:left="720" w:firstLine="720"/>
        <w:rPr>
          <w:rFonts w:ascii="Times New Roman" w:eastAsia="Times New Roman" w:hAnsi="Times New Roman" w:cs="Times New Roman"/>
          <w:color w:val="auto"/>
          <w:sz w:val="24"/>
          <w:szCs w:val="24"/>
        </w:rPr>
      </w:pPr>
    </w:p>
    <w:p w14:paraId="19962638"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3044E033"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Pr>
          <w:noProof/>
        </w:rPr>
        <w:drawing>
          <wp:inline distT="0" distB="0" distL="0" distR="0" wp14:anchorId="36C69E99" wp14:editId="7CBF1A50">
            <wp:extent cx="5937662" cy="5094429"/>
            <wp:effectExtent l="0" t="0" r="6350" b="0"/>
            <wp:docPr id="11" name="Picture 11" descr="https://lh3.googleusercontent.com/ty1jTUUDdjelLt1Fg42ucOKeBOMgCrs0hYcfxJjTJbVgLmmiEZJnJsOuxVaEMczHN9ZfQoxjHYC47_qow3wsPuk0rXabQnAjeNdf_k9GFFAlsqu8E19SLFDFTVuEbGLP038AjF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ty1jTUUDdjelLt1Fg42ucOKeBOMgCrs0hYcfxJjTJbVgLmmiEZJnJsOuxVaEMczHN9ZfQoxjHYC47_qow3wsPuk0rXabQnAjeNdf_k9GFFAlsqu8E19SLFDFTVuEbGLP038AjFZi"/>
                    <pic:cNvPicPr>
                      <a:picLocks noChangeAspect="1" noChangeArrowheads="1"/>
                    </pic:cNvPicPr>
                  </pic:nvPicPr>
                  <pic:blipFill rotWithShape="1">
                    <a:blip r:embed="rId20">
                      <a:extLst>
                        <a:ext uri="{28A0092B-C50C-407E-A947-70E740481C1C}">
                          <a14:useLocalDpi xmlns:a14="http://schemas.microsoft.com/office/drawing/2010/main" val="0"/>
                        </a:ext>
                      </a:extLst>
                    </a:blip>
                    <a:srcRect b="29274"/>
                    <a:stretch/>
                  </pic:blipFill>
                  <pic:spPr bwMode="auto">
                    <a:xfrm>
                      <a:off x="0" y="0"/>
                      <a:ext cx="5951197" cy="5106042"/>
                    </a:xfrm>
                    <a:prstGeom prst="rect">
                      <a:avLst/>
                    </a:prstGeom>
                    <a:noFill/>
                    <a:ln>
                      <a:noFill/>
                    </a:ln>
                    <a:extLst>
                      <a:ext uri="{53640926-AAD7-44D8-BBD7-CCE9431645EC}">
                        <a14:shadowObscured xmlns:a14="http://schemas.microsoft.com/office/drawing/2010/main"/>
                      </a:ext>
                    </a:extLst>
                  </pic:spPr>
                </pic:pic>
              </a:graphicData>
            </a:graphic>
          </wp:inline>
        </w:drawing>
      </w:r>
    </w:p>
    <w:p w14:paraId="5D59E4A9"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5CA602F5"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t>The Console type page mainly consists of the different devices in that console type, each device type is illustrated by large images.</w:t>
      </w:r>
      <w:ins w:id="1" w:author="Ben Zhang" w:date="2017-02-15T10:09:00Z">
        <w:r>
          <w:rPr>
            <w:rFonts w:ascii="Times New Roman" w:eastAsia="Times New Roman" w:hAnsi="Times New Roman" w:cs="Times New Roman"/>
          </w:rPr>
          <w:t xml:space="preserve"> Also, the console system</w:t>
        </w:r>
      </w:ins>
      <w:ins w:id="2" w:author="Ben Zhang" w:date="2017-02-15T10:10:00Z">
        <w:r>
          <w:rPr>
            <w:rFonts w:ascii="Times New Roman" w:eastAsia="Times New Roman" w:hAnsi="Times New Roman" w:cs="Times New Roman"/>
          </w:rPr>
          <w:t>’s</w:t>
        </w:r>
      </w:ins>
      <w:ins w:id="3" w:author="Ben Zhang" w:date="2017-02-15T10:09:00Z">
        <w:r>
          <w:rPr>
            <w:rFonts w:ascii="Times New Roman" w:eastAsia="Times New Roman" w:hAnsi="Times New Roman" w:cs="Times New Roman"/>
          </w:rPr>
          <w:t xml:space="preserve"> specifications will be</w:t>
        </w:r>
      </w:ins>
      <w:ins w:id="4" w:author="Ben Zhang" w:date="2017-02-15T10:10:00Z">
        <w:r>
          <w:rPr>
            <w:rFonts w:ascii="Times New Roman" w:eastAsia="Times New Roman" w:hAnsi="Times New Roman" w:cs="Times New Roman"/>
          </w:rPr>
          <w:t xml:space="preserve"> listed in a table down below.</w:t>
        </w:r>
      </w:ins>
      <w:ins w:id="5" w:author="Ben Zhang" w:date="2017-02-15T10:09:00Z">
        <w:r>
          <w:rPr>
            <w:rFonts w:ascii="Times New Roman" w:eastAsia="Times New Roman" w:hAnsi="Times New Roman" w:cs="Times New Roman"/>
          </w:rPr>
          <w:t xml:space="preserve"> </w:t>
        </w:r>
      </w:ins>
    </w:p>
    <w:p w14:paraId="67CC497E" w14:textId="77777777" w:rsidR="002C28E9" w:rsidRDefault="002C28E9" w:rsidP="002C28E9">
      <w:pPr>
        <w:spacing w:line="240" w:lineRule="auto"/>
        <w:rPr>
          <w:rFonts w:ascii="Times New Roman" w:eastAsia="Times New Roman" w:hAnsi="Times New Roman" w:cs="Times New Roman"/>
          <w:color w:val="auto"/>
          <w:sz w:val="24"/>
          <w:szCs w:val="24"/>
        </w:rPr>
      </w:pPr>
    </w:p>
    <w:p w14:paraId="232C5478" w14:textId="77777777" w:rsidR="002C28E9" w:rsidRDefault="002C28E9" w:rsidP="002C28E9">
      <w:pPr>
        <w:spacing w:line="240" w:lineRule="auto"/>
        <w:rPr>
          <w:rFonts w:ascii="Times New Roman" w:eastAsia="Times New Roman" w:hAnsi="Times New Roman" w:cs="Times New Roman"/>
          <w:color w:val="auto"/>
          <w:sz w:val="24"/>
          <w:szCs w:val="24"/>
        </w:rPr>
      </w:pPr>
    </w:p>
    <w:p w14:paraId="76B1566F" w14:textId="77777777" w:rsidR="002C28E9" w:rsidRDefault="002C28E9" w:rsidP="002C28E9">
      <w:pPr>
        <w:spacing w:line="240" w:lineRule="auto"/>
        <w:rPr>
          <w:rFonts w:ascii="Times New Roman" w:eastAsia="Times New Roman" w:hAnsi="Times New Roman" w:cs="Times New Roman"/>
          <w:color w:val="auto"/>
          <w:sz w:val="24"/>
          <w:szCs w:val="24"/>
        </w:rPr>
      </w:pPr>
    </w:p>
    <w:p w14:paraId="0C4DCE2C" w14:textId="77777777" w:rsidR="002C28E9" w:rsidRDefault="002C28E9" w:rsidP="002C28E9">
      <w:pPr>
        <w:spacing w:line="240" w:lineRule="auto"/>
        <w:rPr>
          <w:rFonts w:ascii="Times New Roman" w:eastAsia="Times New Roman" w:hAnsi="Times New Roman" w:cs="Times New Roman"/>
          <w:color w:val="auto"/>
          <w:sz w:val="24"/>
          <w:szCs w:val="24"/>
        </w:rPr>
      </w:pPr>
    </w:p>
    <w:p w14:paraId="1FEB2C8D" w14:textId="77777777" w:rsidR="002C28E9" w:rsidRDefault="002C28E9" w:rsidP="002C28E9">
      <w:pPr>
        <w:spacing w:line="240" w:lineRule="auto"/>
        <w:rPr>
          <w:rFonts w:ascii="Times New Roman" w:eastAsia="Times New Roman" w:hAnsi="Times New Roman" w:cs="Times New Roman"/>
          <w:color w:val="auto"/>
          <w:sz w:val="24"/>
          <w:szCs w:val="24"/>
        </w:rPr>
      </w:pPr>
    </w:p>
    <w:p w14:paraId="1C18EA67" w14:textId="77777777" w:rsidR="002C28E9" w:rsidRDefault="002C28E9" w:rsidP="002C28E9">
      <w:pPr>
        <w:spacing w:line="240" w:lineRule="auto"/>
        <w:rPr>
          <w:rFonts w:ascii="Times New Roman" w:eastAsia="Times New Roman" w:hAnsi="Times New Roman" w:cs="Times New Roman"/>
          <w:color w:val="auto"/>
          <w:sz w:val="24"/>
          <w:szCs w:val="24"/>
        </w:rPr>
      </w:pPr>
    </w:p>
    <w:p w14:paraId="02E52858" w14:textId="77777777" w:rsidR="002C28E9" w:rsidRDefault="002C28E9" w:rsidP="002C28E9">
      <w:pPr>
        <w:spacing w:line="240" w:lineRule="auto"/>
        <w:rPr>
          <w:rFonts w:ascii="Times New Roman" w:eastAsia="Times New Roman" w:hAnsi="Times New Roman" w:cs="Times New Roman"/>
          <w:color w:val="auto"/>
          <w:sz w:val="24"/>
          <w:szCs w:val="24"/>
        </w:rPr>
      </w:pPr>
    </w:p>
    <w:p w14:paraId="2C4970EA" w14:textId="77777777" w:rsidR="002C28E9" w:rsidRDefault="002C28E9" w:rsidP="002C28E9">
      <w:pPr>
        <w:spacing w:line="240" w:lineRule="auto"/>
        <w:rPr>
          <w:rFonts w:ascii="Times New Roman" w:eastAsia="Times New Roman" w:hAnsi="Times New Roman" w:cs="Times New Roman"/>
          <w:color w:val="auto"/>
          <w:sz w:val="24"/>
          <w:szCs w:val="24"/>
        </w:rPr>
      </w:pPr>
    </w:p>
    <w:p w14:paraId="187D9CA6" w14:textId="77777777" w:rsidR="002C28E9" w:rsidRDefault="002C28E9" w:rsidP="002C28E9">
      <w:pPr>
        <w:spacing w:line="240" w:lineRule="auto"/>
        <w:rPr>
          <w:rFonts w:ascii="Times New Roman" w:eastAsia="Times New Roman" w:hAnsi="Times New Roman" w:cs="Times New Roman"/>
          <w:color w:val="auto"/>
          <w:sz w:val="24"/>
          <w:szCs w:val="24"/>
        </w:rPr>
      </w:pPr>
    </w:p>
    <w:p w14:paraId="25EF5C68" w14:textId="77777777" w:rsidR="002C28E9" w:rsidRDefault="002C28E9" w:rsidP="002C28E9">
      <w:pPr>
        <w:spacing w:line="240" w:lineRule="auto"/>
        <w:rPr>
          <w:rFonts w:ascii="Times New Roman" w:eastAsia="Times New Roman" w:hAnsi="Times New Roman" w:cs="Times New Roman"/>
          <w:color w:val="auto"/>
          <w:sz w:val="24"/>
          <w:szCs w:val="24"/>
        </w:rPr>
      </w:pPr>
    </w:p>
    <w:p w14:paraId="6AB8BBEC"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4C0E4B23" w14:textId="77777777" w:rsidR="002C28E9" w:rsidRDefault="002C28E9" w:rsidP="002C28E9">
      <w:pPr>
        <w:spacing w:line="240" w:lineRule="auto"/>
        <w:ind w:left="720" w:firstLine="720"/>
        <w:rPr>
          <w:rFonts w:ascii="Times New Roman" w:eastAsia="Times New Roman" w:hAnsi="Times New Roman" w:cs="Times New Roman"/>
          <w:b/>
          <w:bCs/>
        </w:rPr>
      </w:pPr>
    </w:p>
    <w:p w14:paraId="5B6567F6" w14:textId="77777777" w:rsidR="002C28E9" w:rsidRPr="003B4D70" w:rsidRDefault="002C28E9" w:rsidP="002C28E9">
      <w:pPr>
        <w:spacing w:line="240" w:lineRule="auto"/>
        <w:ind w:left="72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2.1.3 Device page</w:t>
      </w:r>
    </w:p>
    <w:p w14:paraId="5C5237EF" w14:textId="77777777" w:rsidR="002C28E9" w:rsidRDefault="002C28E9" w:rsidP="002C28E9">
      <w:pPr>
        <w:spacing w:line="240" w:lineRule="auto"/>
        <w:rPr>
          <w:rFonts w:ascii="Times New Roman" w:eastAsia="Times New Roman" w:hAnsi="Times New Roman" w:cs="Times New Roman"/>
          <w:color w:val="auto"/>
          <w:sz w:val="24"/>
          <w:szCs w:val="24"/>
        </w:rPr>
      </w:pPr>
    </w:p>
    <w:p w14:paraId="5938B76C" w14:textId="77777777" w:rsidR="002C28E9" w:rsidRDefault="002C28E9" w:rsidP="002C28E9">
      <w:pPr>
        <w:spacing w:line="240" w:lineRule="auto"/>
        <w:rPr>
          <w:rFonts w:ascii="Times New Roman" w:eastAsia="Times New Roman" w:hAnsi="Times New Roman" w:cs="Times New Roman"/>
          <w:color w:val="auto"/>
          <w:sz w:val="24"/>
          <w:szCs w:val="24"/>
        </w:rPr>
      </w:pPr>
    </w:p>
    <w:p w14:paraId="6FE17DC7"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38A32970"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noProof/>
        </w:rPr>
        <w:drawing>
          <wp:inline distT="0" distB="0" distL="0" distR="0" wp14:anchorId="4A615AE2" wp14:editId="13E878A1">
            <wp:extent cx="5846910" cy="5035137"/>
            <wp:effectExtent l="0" t="0" r="1905" b="0"/>
            <wp:docPr id="24" name="Picture 24" descr="https://lh5.googleusercontent.com/RgtQYRtrfhn6JIYluQ8b3ohziyGDRePNFozaZkEG1yqnhkamjOrVuklD6RK_4zdyN4sVKxnJf9Z-Ctjrnj1eLRZkFFKHP9v3EOQjG6kcpJWb7WDx9aSSzWsgazMJtKzemh4kw9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RgtQYRtrfhn6JIYluQ8b3ohziyGDRePNFozaZkEG1yqnhkamjOrVuklD6RK_4zdyN4sVKxnJf9Z-Ctjrnj1eLRZkFFKHP9v3EOQjG6kcpJWb7WDx9aSSzWsgazMJtKzemh4kw9HQ"/>
                    <pic:cNvPicPr>
                      <a:picLocks noChangeAspect="1" noChangeArrowheads="1"/>
                    </pic:cNvPicPr>
                  </pic:nvPicPr>
                  <pic:blipFill rotWithShape="1">
                    <a:blip r:embed="rId21">
                      <a:extLst>
                        <a:ext uri="{28A0092B-C50C-407E-A947-70E740481C1C}">
                          <a14:useLocalDpi xmlns:a14="http://schemas.microsoft.com/office/drawing/2010/main" val="0"/>
                        </a:ext>
                      </a:extLst>
                    </a:blip>
                    <a:srcRect b="30771"/>
                    <a:stretch/>
                  </pic:blipFill>
                  <pic:spPr bwMode="auto">
                    <a:xfrm>
                      <a:off x="0" y="0"/>
                      <a:ext cx="5858543" cy="5045155"/>
                    </a:xfrm>
                    <a:prstGeom prst="rect">
                      <a:avLst/>
                    </a:prstGeom>
                    <a:noFill/>
                    <a:ln>
                      <a:noFill/>
                    </a:ln>
                    <a:extLst>
                      <a:ext uri="{53640926-AAD7-44D8-BBD7-CCE9431645EC}">
                        <a14:shadowObscured xmlns:a14="http://schemas.microsoft.com/office/drawing/2010/main"/>
                      </a:ext>
                    </a:extLst>
                  </pic:spPr>
                </pic:pic>
              </a:graphicData>
            </a:graphic>
          </wp:inline>
        </w:drawing>
      </w:r>
    </w:p>
    <w:p w14:paraId="66798820"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r>
    </w:p>
    <w:p w14:paraId="5F6816AE" w14:textId="77777777" w:rsidR="002C28E9" w:rsidRPr="003B4D70" w:rsidDel="00BE7655" w:rsidRDefault="002C28E9" w:rsidP="002C28E9">
      <w:pPr>
        <w:spacing w:line="240" w:lineRule="auto"/>
        <w:rPr>
          <w:del w:id="6" w:author="Ben Zhang" w:date="2017-02-15T10:16:00Z"/>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t>The device page consists of the device type</w:t>
      </w:r>
      <w:ins w:id="7" w:author="Ben Zhang" w:date="2017-02-15T10:19:00Z">
        <w:r>
          <w:rPr>
            <w:rFonts w:ascii="Times New Roman" w:eastAsia="Times New Roman" w:hAnsi="Times New Roman" w:cs="Times New Roman"/>
          </w:rPr>
          <w:t xml:space="preserve"> and the newest review up top,</w:t>
        </w:r>
      </w:ins>
      <w:del w:id="8" w:author="Ben Zhang" w:date="2017-02-15T10:19:00Z">
        <w:r w:rsidRPr="003B4D70" w:rsidDel="00FD4F49">
          <w:rPr>
            <w:rFonts w:ascii="Times New Roman" w:eastAsia="Times New Roman" w:hAnsi="Times New Roman" w:cs="Times New Roman"/>
          </w:rPr>
          <w:delText xml:space="preserve"> and name on top</w:delText>
        </w:r>
      </w:del>
      <w:r w:rsidRPr="003B4D70">
        <w:rPr>
          <w:rFonts w:ascii="Times New Roman" w:eastAsia="Times New Roman" w:hAnsi="Times New Roman" w:cs="Times New Roman"/>
        </w:rPr>
        <w:t>, followed by the lists of reviews for that device. Each review is accompanied by an image to complement the visuals, followed by the article title, a short description of the review, and the time of the post.</w:t>
      </w:r>
    </w:p>
    <w:p w14:paraId="373AEFFF" w14:textId="77777777" w:rsidR="002C28E9" w:rsidRDefault="002C28E9" w:rsidP="002C28E9">
      <w:pPr>
        <w:spacing w:after="240"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p>
    <w:p w14:paraId="6B15DADB" w14:textId="77777777" w:rsidR="002C28E9" w:rsidRDefault="002C28E9" w:rsidP="002C28E9">
      <w:pPr>
        <w:spacing w:after="240" w:line="240" w:lineRule="auto"/>
        <w:ind w:left="720" w:firstLine="720"/>
        <w:rPr>
          <w:rFonts w:ascii="Times New Roman" w:eastAsia="Times New Roman" w:hAnsi="Times New Roman" w:cs="Times New Roman"/>
          <w:b/>
          <w:color w:val="auto"/>
        </w:rPr>
      </w:pPr>
      <w:r w:rsidRPr="007E0420">
        <w:rPr>
          <w:rFonts w:ascii="Times New Roman" w:eastAsia="Times New Roman" w:hAnsi="Times New Roman" w:cs="Times New Roman"/>
          <w:b/>
          <w:color w:val="auto"/>
        </w:rPr>
        <w:lastRenderedPageBreak/>
        <w:t>2.1.4 Review page</w:t>
      </w:r>
    </w:p>
    <w:p w14:paraId="4079FFDD" w14:textId="77777777" w:rsidR="002C28E9" w:rsidRPr="007E0420" w:rsidRDefault="002C28E9" w:rsidP="002C28E9">
      <w:pPr>
        <w:spacing w:after="240" w:line="240" w:lineRule="auto"/>
        <w:rPr>
          <w:rFonts w:ascii="Times New Roman" w:eastAsia="Times New Roman" w:hAnsi="Times New Roman" w:cs="Times New Roman"/>
          <w:b/>
          <w:color w:val="auto"/>
        </w:rPr>
      </w:pPr>
      <w:r>
        <w:rPr>
          <w:rFonts w:ascii="Times New Roman" w:eastAsia="Times New Roman" w:hAnsi="Times New Roman" w:cs="Times New Roman"/>
          <w:b/>
          <w:noProof/>
          <w:color w:val="auto"/>
        </w:rPr>
        <w:drawing>
          <wp:inline distT="0" distB="0" distL="0" distR="0" wp14:anchorId="58687AE0" wp14:editId="3B3EBAAB">
            <wp:extent cx="5935980" cy="4587240"/>
            <wp:effectExtent l="0" t="0" r="7620" b="3810"/>
            <wp:docPr id="25" name="Picture 25" descr="C:\Users\benzh\Downloads\Review -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zh\Downloads\Review - Hom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14:paraId="2359A850" w14:textId="77777777" w:rsidR="002C28E9" w:rsidRPr="007E0420" w:rsidRDefault="002C28E9" w:rsidP="002C28E9">
      <w:pPr>
        <w:spacing w:after="240" w:line="240" w:lineRule="auto"/>
        <w:rPr>
          <w:rFonts w:ascii="Times New Roman" w:eastAsia="Times New Roman" w:hAnsi="Times New Roman" w:cs="Times New Roman"/>
          <w:b/>
          <w:color w:val="auto"/>
          <w:sz w:val="24"/>
          <w:szCs w:val="24"/>
        </w:rPr>
      </w:pPr>
      <w:r w:rsidRPr="007E0420">
        <w:rPr>
          <w:rFonts w:ascii="Times New Roman" w:eastAsia="Times New Roman" w:hAnsi="Times New Roman" w:cs="Times New Roman"/>
          <w:b/>
          <w:color w:val="auto"/>
          <w:sz w:val="24"/>
          <w:szCs w:val="24"/>
        </w:rPr>
        <w:tab/>
      </w:r>
    </w:p>
    <w:p w14:paraId="419AD589" w14:textId="77777777" w:rsidR="002C28E9" w:rsidRPr="00437DD8" w:rsidRDefault="002C28E9" w:rsidP="002C28E9">
      <w:pPr>
        <w:spacing w:line="240" w:lineRule="auto"/>
        <w:ind w:left="720" w:firstLine="720"/>
        <w:rPr>
          <w:rFonts w:ascii="Times New Roman" w:eastAsia="Times New Roman" w:hAnsi="Times New Roman" w:cs="Times New Roman"/>
          <w:bCs/>
        </w:rPr>
      </w:pPr>
      <w:r>
        <w:rPr>
          <w:rFonts w:ascii="Times New Roman" w:eastAsia="Times New Roman" w:hAnsi="Times New Roman" w:cs="Times New Roman"/>
          <w:b/>
          <w:bCs/>
        </w:rPr>
        <w:tab/>
      </w:r>
      <w:r>
        <w:rPr>
          <w:rFonts w:ascii="Times New Roman" w:eastAsia="Times New Roman" w:hAnsi="Times New Roman" w:cs="Times New Roman"/>
          <w:bCs/>
        </w:rPr>
        <w:t xml:space="preserve">The Review page contains the review article title, followed by the related information of the article, such as the published date, publisher, and the device it is on. To the right side is the game image, and the game title description. Below them is the upvote and downvote button, but called GR8(great) or H8(hate) in this case. </w:t>
      </w:r>
      <w:ins w:id="9" w:author="Ben Zhang" w:date="2017-02-15T10:12:00Z">
        <w:r>
          <w:rPr>
            <w:rFonts w:ascii="Times New Roman" w:eastAsia="Times New Roman" w:hAnsi="Times New Roman" w:cs="Times New Roman"/>
            <w:bCs/>
          </w:rPr>
          <w:t>At the bottom of the page users can reply</w:t>
        </w:r>
      </w:ins>
      <w:ins w:id="10" w:author="Ben Zhang" w:date="2017-02-15T10:15:00Z">
        <w:r>
          <w:rPr>
            <w:rFonts w:ascii="Times New Roman" w:eastAsia="Times New Roman" w:hAnsi="Times New Roman" w:cs="Times New Roman"/>
            <w:bCs/>
          </w:rPr>
          <w:t xml:space="preserve"> to the article with a form.</w:t>
        </w:r>
      </w:ins>
      <w:ins w:id="11" w:author="Ben Zhang" w:date="2017-02-15T10:12:00Z">
        <w:r>
          <w:rPr>
            <w:rFonts w:ascii="Times New Roman" w:eastAsia="Times New Roman" w:hAnsi="Times New Roman" w:cs="Times New Roman"/>
            <w:bCs/>
          </w:rPr>
          <w:t xml:space="preserve"> </w:t>
        </w:r>
      </w:ins>
      <w:r>
        <w:rPr>
          <w:rFonts w:ascii="Times New Roman" w:eastAsia="Times New Roman" w:hAnsi="Times New Roman" w:cs="Times New Roman"/>
          <w:bCs/>
        </w:rPr>
        <w:t>To the bottom right of the page users can go to the next article in terms of published date.</w:t>
      </w:r>
      <w:ins w:id="12" w:author="Ben Zhang" w:date="2017-02-15T10:11:00Z">
        <w:r>
          <w:rPr>
            <w:rFonts w:ascii="Times New Roman" w:eastAsia="Times New Roman" w:hAnsi="Times New Roman" w:cs="Times New Roman"/>
            <w:bCs/>
          </w:rPr>
          <w:t xml:space="preserve"> </w:t>
        </w:r>
      </w:ins>
    </w:p>
    <w:p w14:paraId="6BFEC5C1" w14:textId="77777777" w:rsidR="002C28E9" w:rsidRDefault="002C28E9" w:rsidP="002C28E9">
      <w:pPr>
        <w:spacing w:line="240" w:lineRule="auto"/>
        <w:ind w:left="720" w:firstLine="720"/>
        <w:rPr>
          <w:rFonts w:ascii="Times New Roman" w:eastAsia="Times New Roman" w:hAnsi="Times New Roman" w:cs="Times New Roman"/>
          <w:b/>
          <w:bCs/>
        </w:rPr>
      </w:pPr>
    </w:p>
    <w:p w14:paraId="27F566EA" w14:textId="77777777" w:rsidR="002C28E9" w:rsidRDefault="002C28E9" w:rsidP="002C28E9">
      <w:pPr>
        <w:spacing w:line="240" w:lineRule="auto"/>
        <w:ind w:left="720" w:firstLine="720"/>
        <w:rPr>
          <w:rFonts w:ascii="Times New Roman" w:eastAsia="Times New Roman" w:hAnsi="Times New Roman" w:cs="Times New Roman"/>
          <w:b/>
          <w:bCs/>
        </w:rPr>
      </w:pPr>
    </w:p>
    <w:p w14:paraId="0C79E4C5" w14:textId="77777777" w:rsidR="002C28E9" w:rsidRDefault="002C28E9" w:rsidP="002C28E9">
      <w:pPr>
        <w:spacing w:line="240" w:lineRule="auto"/>
        <w:ind w:left="720" w:firstLine="720"/>
        <w:rPr>
          <w:rFonts w:ascii="Times New Roman" w:eastAsia="Times New Roman" w:hAnsi="Times New Roman" w:cs="Times New Roman"/>
          <w:b/>
          <w:bCs/>
        </w:rPr>
      </w:pPr>
    </w:p>
    <w:p w14:paraId="3B4A112A" w14:textId="77777777" w:rsidR="002C28E9" w:rsidRDefault="002C28E9" w:rsidP="002C28E9">
      <w:pPr>
        <w:spacing w:line="240" w:lineRule="auto"/>
        <w:ind w:left="720" w:firstLine="720"/>
        <w:rPr>
          <w:rFonts w:ascii="Times New Roman" w:eastAsia="Times New Roman" w:hAnsi="Times New Roman" w:cs="Times New Roman"/>
          <w:b/>
          <w:bCs/>
        </w:rPr>
      </w:pPr>
    </w:p>
    <w:p w14:paraId="2381498F" w14:textId="77777777" w:rsidR="002C28E9" w:rsidRDefault="002C28E9" w:rsidP="002C28E9">
      <w:pPr>
        <w:spacing w:line="240" w:lineRule="auto"/>
        <w:ind w:left="720" w:firstLine="720"/>
        <w:rPr>
          <w:rFonts w:ascii="Times New Roman" w:eastAsia="Times New Roman" w:hAnsi="Times New Roman" w:cs="Times New Roman"/>
          <w:b/>
          <w:bCs/>
        </w:rPr>
      </w:pPr>
    </w:p>
    <w:p w14:paraId="31EFA980" w14:textId="77777777" w:rsidR="002C28E9" w:rsidRDefault="002C28E9" w:rsidP="002C28E9">
      <w:pPr>
        <w:spacing w:line="240" w:lineRule="auto"/>
        <w:ind w:left="720" w:firstLine="720"/>
        <w:rPr>
          <w:rFonts w:ascii="Times New Roman" w:eastAsia="Times New Roman" w:hAnsi="Times New Roman" w:cs="Times New Roman"/>
          <w:b/>
          <w:bCs/>
        </w:rPr>
      </w:pPr>
    </w:p>
    <w:p w14:paraId="52464FF7" w14:textId="77777777" w:rsidR="002C28E9" w:rsidRDefault="002C28E9" w:rsidP="002C28E9">
      <w:pPr>
        <w:spacing w:line="240" w:lineRule="auto"/>
        <w:ind w:left="720" w:firstLine="720"/>
        <w:rPr>
          <w:rFonts w:ascii="Times New Roman" w:eastAsia="Times New Roman" w:hAnsi="Times New Roman" w:cs="Times New Roman"/>
          <w:b/>
          <w:bCs/>
        </w:rPr>
      </w:pPr>
    </w:p>
    <w:p w14:paraId="6E76A6F8" w14:textId="77777777" w:rsidR="002C28E9" w:rsidRDefault="002C28E9" w:rsidP="002C28E9">
      <w:pPr>
        <w:spacing w:line="240" w:lineRule="auto"/>
        <w:ind w:left="720" w:firstLine="720"/>
        <w:rPr>
          <w:rFonts w:ascii="Times New Roman" w:eastAsia="Times New Roman" w:hAnsi="Times New Roman" w:cs="Times New Roman"/>
          <w:b/>
          <w:bCs/>
        </w:rPr>
      </w:pPr>
    </w:p>
    <w:p w14:paraId="58F07C0B" w14:textId="77777777" w:rsidR="002C28E9" w:rsidRDefault="002C28E9" w:rsidP="002C28E9">
      <w:pPr>
        <w:spacing w:line="240" w:lineRule="auto"/>
        <w:ind w:left="720" w:firstLine="720"/>
        <w:rPr>
          <w:rFonts w:ascii="Times New Roman" w:eastAsia="Times New Roman" w:hAnsi="Times New Roman" w:cs="Times New Roman"/>
          <w:b/>
          <w:bCs/>
        </w:rPr>
      </w:pPr>
    </w:p>
    <w:p w14:paraId="1CD386E4" w14:textId="77777777" w:rsidR="002C28E9" w:rsidRDefault="002C28E9" w:rsidP="002C28E9">
      <w:pPr>
        <w:spacing w:line="240" w:lineRule="auto"/>
        <w:ind w:left="720" w:firstLine="720"/>
        <w:rPr>
          <w:rFonts w:ascii="Times New Roman" w:eastAsia="Times New Roman" w:hAnsi="Times New Roman" w:cs="Times New Roman"/>
          <w:b/>
          <w:bCs/>
        </w:rPr>
      </w:pPr>
    </w:p>
    <w:p w14:paraId="79EAAAF2" w14:textId="77777777" w:rsidR="002C28E9" w:rsidRDefault="002C28E9" w:rsidP="002C28E9">
      <w:pPr>
        <w:spacing w:line="240" w:lineRule="auto"/>
        <w:ind w:left="720" w:firstLine="720"/>
        <w:rPr>
          <w:rFonts w:ascii="Times New Roman" w:eastAsia="Times New Roman" w:hAnsi="Times New Roman" w:cs="Times New Roman"/>
          <w:b/>
          <w:bCs/>
        </w:rPr>
      </w:pPr>
    </w:p>
    <w:p w14:paraId="3AAD091D" w14:textId="77777777" w:rsidR="002C28E9" w:rsidRDefault="002C28E9" w:rsidP="002C28E9">
      <w:pPr>
        <w:spacing w:line="240" w:lineRule="auto"/>
        <w:ind w:left="720" w:firstLine="720"/>
        <w:rPr>
          <w:rFonts w:ascii="Times New Roman" w:eastAsia="Times New Roman" w:hAnsi="Times New Roman" w:cs="Times New Roman"/>
          <w:b/>
          <w:bCs/>
        </w:rPr>
      </w:pPr>
    </w:p>
    <w:p w14:paraId="1B43797A" w14:textId="77777777" w:rsidR="002C28E9" w:rsidRPr="003B4D70" w:rsidRDefault="002C28E9" w:rsidP="002C28E9">
      <w:pPr>
        <w:spacing w:line="240" w:lineRule="auto"/>
        <w:ind w:left="72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2.1.5 About page</w:t>
      </w:r>
    </w:p>
    <w:p w14:paraId="0697EBEE" w14:textId="77777777" w:rsidR="002C28E9" w:rsidRDefault="002C28E9" w:rsidP="002C28E9">
      <w:pPr>
        <w:spacing w:line="240" w:lineRule="auto"/>
        <w:rPr>
          <w:rFonts w:ascii="Times New Roman" w:eastAsia="Times New Roman" w:hAnsi="Times New Roman" w:cs="Times New Roman"/>
          <w:color w:val="auto"/>
          <w:sz w:val="24"/>
          <w:szCs w:val="24"/>
        </w:rPr>
      </w:pPr>
    </w:p>
    <w:p w14:paraId="0D42BC31"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543A5627"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noProof/>
        </w:rPr>
        <w:drawing>
          <wp:inline distT="0" distB="0" distL="0" distR="0" wp14:anchorId="708BFD0C" wp14:editId="4577A7C6">
            <wp:extent cx="6018161" cy="5355772"/>
            <wp:effectExtent l="0" t="0" r="1905" b="0"/>
            <wp:docPr id="26" name="Picture 26" descr="https://lh6.googleusercontent.com/f6wYePVBoVZ3SiwqBAGTnoBauN0HTonuVtF-n-vL740Cm5pNajtKyebAJVKcbARCwHWFBwFINr8pmS9Ol___1WW_JwJqyCtiiAlyWqrWAZafp8OpKkaH-hDbh0QngL9Z-Npg6n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f6wYePVBoVZ3SiwqBAGTnoBauN0HTonuVtF-n-vL740Cm5pNajtKyebAJVKcbARCwHWFBwFINr8pmS9Ol___1WW_JwJqyCtiiAlyWqrWAZafp8OpKkaH-hDbh0QngL9Z-Npg6ny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12987"/>
                    <a:stretch/>
                  </pic:blipFill>
                  <pic:spPr bwMode="auto">
                    <a:xfrm>
                      <a:off x="0" y="0"/>
                      <a:ext cx="6024783" cy="5361665"/>
                    </a:xfrm>
                    <a:prstGeom prst="rect">
                      <a:avLst/>
                    </a:prstGeom>
                    <a:noFill/>
                    <a:ln>
                      <a:noFill/>
                    </a:ln>
                    <a:extLst>
                      <a:ext uri="{53640926-AAD7-44D8-BBD7-CCE9431645EC}">
                        <a14:shadowObscured xmlns:a14="http://schemas.microsoft.com/office/drawing/2010/main"/>
                      </a:ext>
                    </a:extLst>
                  </pic:spPr>
                </pic:pic>
              </a:graphicData>
            </a:graphic>
          </wp:inline>
        </w:drawing>
      </w:r>
      <w:r w:rsidRPr="003B4D70">
        <w:rPr>
          <w:rFonts w:ascii="Times New Roman" w:eastAsia="Times New Roman" w:hAnsi="Times New Roman" w:cs="Times New Roman"/>
        </w:rPr>
        <w:tab/>
      </w:r>
      <w:r w:rsidRPr="003B4D70">
        <w:rPr>
          <w:rFonts w:ascii="Times New Roman" w:eastAsia="Times New Roman" w:hAnsi="Times New Roman" w:cs="Times New Roman"/>
        </w:rPr>
        <w:tab/>
      </w:r>
    </w:p>
    <w:p w14:paraId="5D07F267"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t>The About page contains a description of what Great Reviews 8™ is about, followed by some definitions of the goals and beliefs of the website. To the right side is our contact information.</w:t>
      </w:r>
    </w:p>
    <w:p w14:paraId="14EB4A43" w14:textId="77777777" w:rsidR="002C28E9" w:rsidRDefault="002C28E9" w:rsidP="002C28E9">
      <w:pPr>
        <w:spacing w:after="240"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p>
    <w:p w14:paraId="218CB4F3" w14:textId="77777777" w:rsidR="002C28E9" w:rsidRDefault="002C28E9" w:rsidP="002C28E9">
      <w:pPr>
        <w:spacing w:after="240" w:line="240" w:lineRule="auto"/>
        <w:rPr>
          <w:rFonts w:ascii="Times New Roman" w:eastAsia="Times New Roman" w:hAnsi="Times New Roman" w:cs="Times New Roman"/>
          <w:color w:val="auto"/>
          <w:sz w:val="24"/>
          <w:szCs w:val="24"/>
        </w:rPr>
      </w:pPr>
    </w:p>
    <w:p w14:paraId="2E068221" w14:textId="77777777" w:rsidR="002C28E9" w:rsidRDefault="002C28E9" w:rsidP="002C28E9">
      <w:pPr>
        <w:spacing w:after="240" w:line="240" w:lineRule="auto"/>
        <w:rPr>
          <w:rFonts w:ascii="Times New Roman" w:eastAsia="Times New Roman" w:hAnsi="Times New Roman" w:cs="Times New Roman"/>
          <w:color w:val="auto"/>
          <w:sz w:val="24"/>
          <w:szCs w:val="24"/>
        </w:rPr>
      </w:pPr>
    </w:p>
    <w:p w14:paraId="4ABAFA23" w14:textId="77777777" w:rsidR="002C28E9" w:rsidRPr="003B4D70" w:rsidRDefault="002C28E9" w:rsidP="002C28E9">
      <w:pPr>
        <w:spacing w:after="240" w:line="240" w:lineRule="auto"/>
        <w:rPr>
          <w:rFonts w:ascii="Times New Roman" w:eastAsia="Times New Roman" w:hAnsi="Times New Roman" w:cs="Times New Roman"/>
          <w:color w:val="auto"/>
          <w:sz w:val="24"/>
          <w:szCs w:val="24"/>
        </w:rPr>
      </w:pPr>
    </w:p>
    <w:p w14:paraId="021AFBDE" w14:textId="77777777" w:rsidR="002C28E9" w:rsidRDefault="002C28E9" w:rsidP="002C28E9">
      <w:pPr>
        <w:spacing w:line="240" w:lineRule="auto"/>
        <w:ind w:left="720" w:firstLine="720"/>
        <w:rPr>
          <w:rFonts w:ascii="Times New Roman" w:eastAsia="Times New Roman" w:hAnsi="Times New Roman" w:cs="Times New Roman"/>
          <w:b/>
          <w:bCs/>
        </w:rPr>
      </w:pPr>
    </w:p>
    <w:p w14:paraId="603D1D62" w14:textId="77777777" w:rsidR="002C28E9" w:rsidRPr="003B4D70" w:rsidRDefault="002C28E9" w:rsidP="002C28E9">
      <w:pPr>
        <w:spacing w:line="240" w:lineRule="auto"/>
        <w:ind w:left="72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2.1.6 Sign up page</w:t>
      </w:r>
    </w:p>
    <w:p w14:paraId="239D191D"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5CD93637"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noProof/>
        </w:rPr>
        <w:drawing>
          <wp:inline distT="0" distB="0" distL="0" distR="0" wp14:anchorId="1A6C3EDC" wp14:editId="45B42EED">
            <wp:extent cx="5865774" cy="5755389"/>
            <wp:effectExtent l="0" t="0" r="1905" b="0"/>
            <wp:docPr id="27" name="Picture 27" descr="https://lh5.googleusercontent.com/xmuin0lK-a3EuzTUN3ZcAv6IrKk5DhPngB5j38XgqcBkAxZ8KcFGyJh0butQt95LRh8Ucq66IG-yorPDbvFnI8guIOf4nf125JoriFDjwLQ7VWMQmpdf8Rdy_bqz-wvmMO2zLL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xmuin0lK-a3EuzTUN3ZcAv6IrKk5DhPngB5j38XgqcBkAxZ8KcFGyJh0butQt95LRh8Ucq66IG-yorPDbvFnI8guIOf4nf125JoriFDjwLQ7VWMQmpdf8Rdy_bqz-wvmMO2zLLQM"/>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21079"/>
                    <a:stretch/>
                  </pic:blipFill>
                  <pic:spPr bwMode="auto">
                    <a:xfrm>
                      <a:off x="0" y="0"/>
                      <a:ext cx="5871445" cy="5760953"/>
                    </a:xfrm>
                    <a:prstGeom prst="rect">
                      <a:avLst/>
                    </a:prstGeom>
                    <a:noFill/>
                    <a:ln>
                      <a:noFill/>
                    </a:ln>
                    <a:extLst>
                      <a:ext uri="{53640926-AAD7-44D8-BBD7-CCE9431645EC}">
                        <a14:shadowObscured xmlns:a14="http://schemas.microsoft.com/office/drawing/2010/main"/>
                      </a:ext>
                    </a:extLst>
                  </pic:spPr>
                </pic:pic>
              </a:graphicData>
            </a:graphic>
          </wp:inline>
        </w:drawing>
      </w:r>
    </w:p>
    <w:p w14:paraId="1401BD2A"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21C2BE4A"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t>The Sign-up page consists of the fields of information users need to provide to register for an account, the fields include: username, e-mail, password, gender, and date of birth.</w:t>
      </w:r>
    </w:p>
    <w:p w14:paraId="470AE20B"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p>
    <w:p w14:paraId="078E8C94"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r w:rsidRPr="003B4D70">
        <w:rPr>
          <w:rFonts w:ascii="Times New Roman" w:eastAsia="Times New Roman" w:hAnsi="Times New Roman" w:cs="Times New Roman"/>
        </w:rPr>
        <w:tab/>
        <w:t>The users also need to click on Agree to Terms and Conditions to be able to create the account successfully.</w:t>
      </w:r>
    </w:p>
    <w:p w14:paraId="02B3AF4F" w14:textId="77777777" w:rsidR="002C28E9" w:rsidRDefault="002C28E9" w:rsidP="002C28E9">
      <w:pPr>
        <w:spacing w:after="240"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color w:val="auto"/>
          <w:sz w:val="24"/>
          <w:szCs w:val="24"/>
        </w:rPr>
        <w:br/>
      </w:r>
      <w:r w:rsidRPr="003B4D70">
        <w:rPr>
          <w:rFonts w:ascii="Times New Roman" w:eastAsia="Times New Roman" w:hAnsi="Times New Roman" w:cs="Times New Roman"/>
          <w:color w:val="auto"/>
          <w:sz w:val="24"/>
          <w:szCs w:val="24"/>
        </w:rPr>
        <w:br/>
      </w:r>
    </w:p>
    <w:p w14:paraId="42591D40" w14:textId="77777777" w:rsidR="002C28E9" w:rsidRPr="003B4D70" w:rsidRDefault="002C28E9" w:rsidP="002C28E9">
      <w:pPr>
        <w:spacing w:after="240" w:line="240" w:lineRule="auto"/>
        <w:rPr>
          <w:rFonts w:ascii="Times New Roman" w:eastAsia="Times New Roman" w:hAnsi="Times New Roman" w:cs="Times New Roman"/>
          <w:color w:val="auto"/>
          <w:sz w:val="24"/>
          <w:szCs w:val="24"/>
        </w:rPr>
      </w:pPr>
    </w:p>
    <w:p w14:paraId="6FC3F8E4"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4"/>
          <w:szCs w:val="24"/>
        </w:rPr>
        <w:t>2.2 Proposed color scheme</w:t>
      </w:r>
    </w:p>
    <w:p w14:paraId="4C302F19"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r w:rsidRPr="003B4D70">
        <w:rPr>
          <w:rFonts w:ascii="Times New Roman" w:eastAsia="Times New Roman" w:hAnsi="Times New Roman" w:cs="Times New Roman"/>
          <w:b/>
          <w:bCs/>
        </w:rPr>
        <w:tab/>
      </w:r>
    </w:p>
    <w:p w14:paraId="6F8BBE0D"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r w:rsidRPr="003B4D70">
        <w:rPr>
          <w:rFonts w:ascii="Times New Roman" w:eastAsia="Times New Roman" w:hAnsi="Times New Roman" w:cs="Times New Roman"/>
        </w:rPr>
        <w:t xml:space="preserve">The main page background will be dark grey (#444444) as it will allow the content of the page to stand out. with the navigation </w:t>
      </w:r>
      <w:del w:id="13" w:author="Ben Zhang" w:date="2017-02-15T10:25:00Z">
        <w:r w:rsidRPr="003B4D70" w:rsidDel="00BB5E2B">
          <w:rPr>
            <w:rFonts w:ascii="Times New Roman" w:eastAsia="Times New Roman" w:hAnsi="Times New Roman" w:cs="Times New Roman"/>
          </w:rPr>
          <w:delText>bars</w:delText>
        </w:r>
      </w:del>
      <w:ins w:id="14" w:author="Ben Zhang" w:date="2017-02-15T10:25:00Z">
        <w:r>
          <w:rPr>
            <w:rFonts w:ascii="Times New Roman" w:eastAsia="Times New Roman" w:hAnsi="Times New Roman" w:cs="Times New Roman"/>
          </w:rPr>
          <w:t xml:space="preserve"> buttons</w:t>
        </w:r>
      </w:ins>
      <w:r w:rsidRPr="003B4D70">
        <w:rPr>
          <w:rFonts w:ascii="Times New Roman" w:eastAsia="Times New Roman" w:hAnsi="Times New Roman" w:cs="Times New Roman"/>
        </w:rPr>
        <w:t xml:space="preserve"> be a slightly lighter grey color (#555555) to create an illusion of depth to it; the margins separating the navigation bar</w:t>
      </w:r>
      <w:del w:id="15" w:author="Ben Zhang" w:date="2017-02-15T10:23:00Z">
        <w:r w:rsidRPr="003B4D70" w:rsidDel="00796B5D">
          <w:rPr>
            <w:rFonts w:ascii="Times New Roman" w:eastAsia="Times New Roman" w:hAnsi="Times New Roman" w:cs="Times New Roman"/>
          </w:rPr>
          <w:delText xml:space="preserve"> is a light grey. (#8e8e8e)</w:delText>
        </w:r>
      </w:del>
      <w:ins w:id="16" w:author="Ben Zhang" w:date="2017-02-15T10:24:00Z">
        <w:r>
          <w:rPr>
            <w:rFonts w:ascii="Times New Roman" w:eastAsia="Times New Roman" w:hAnsi="Times New Roman" w:cs="Times New Roman"/>
          </w:rPr>
          <w:t xml:space="preserve"> will be filled with a blue gradiant.</w:t>
        </w:r>
      </w:ins>
      <w:r w:rsidRPr="003B4D70">
        <w:rPr>
          <w:rFonts w:ascii="Times New Roman" w:eastAsia="Times New Roman" w:hAnsi="Times New Roman" w:cs="Times New Roman"/>
        </w:rPr>
        <w:t xml:space="preserve"> The text within the grey bars will be white, (#ffffff) giving it a contrast of 7.45:1. We plan to add some blue (#0066dd) to the boxes and the text within will be white text; the contrast between the two is 5.32:1. Even though we are only using black, white, blue and shades of grey, the simplistic color scheme will make the page content to stand out more as they have more color to them. </w:t>
      </w:r>
    </w:p>
    <w:p w14:paraId="5F06EF1C"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r>
    </w:p>
    <w:p w14:paraId="280FDEB7"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t>We tried to stay within the W3C recommended color guidelines, and stayed within the recommended AAA standards for majority of the content, aside from some small texts. We decided to not follow AAA standards completely, as it</w:t>
      </w:r>
      <w:r>
        <w:rPr>
          <w:rFonts w:ascii="Times New Roman" w:eastAsia="Times New Roman" w:hAnsi="Times New Roman" w:cs="Times New Roman"/>
        </w:rPr>
        <w:t xml:space="preserve"> </w:t>
      </w:r>
      <w:r w:rsidRPr="003B4D70">
        <w:rPr>
          <w:rFonts w:ascii="Times New Roman" w:eastAsia="Times New Roman" w:hAnsi="Times New Roman" w:cs="Times New Roman"/>
        </w:rPr>
        <w:t>hinders design space greatly; therefore, limiting our choices of color significantly. Below are the contrast ratios for the website colors:</w:t>
      </w:r>
    </w:p>
    <w:p w14:paraId="03DFC848"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3B1335AB"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eastAsia="Times New Roman"/>
          <w:noProof/>
        </w:rPr>
        <w:drawing>
          <wp:inline distT="0" distB="0" distL="0" distR="0" wp14:anchorId="2C790BFF" wp14:editId="3ACDFD92">
            <wp:extent cx="3345180" cy="2247900"/>
            <wp:effectExtent l="0" t="0" r="7620" b="0"/>
            <wp:docPr id="28" name="Picture 28" desc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45180" cy="2247900"/>
                    </a:xfrm>
                    <a:prstGeom prst="rect">
                      <a:avLst/>
                    </a:prstGeom>
                    <a:noFill/>
                    <a:ln>
                      <a:noFill/>
                    </a:ln>
                  </pic:spPr>
                </pic:pic>
              </a:graphicData>
            </a:graphic>
          </wp:inline>
        </w:drawing>
      </w:r>
    </w:p>
    <w:p w14:paraId="6AFEADD8"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476037AC"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eastAsia="Times New Roman"/>
          <w:noProof/>
        </w:rPr>
        <w:drawing>
          <wp:inline distT="0" distB="0" distL="0" distR="0" wp14:anchorId="0B858BE8" wp14:editId="1D54E9CC">
            <wp:extent cx="3352800" cy="2263140"/>
            <wp:effectExtent l="0" t="0" r="0" b="3810"/>
            <wp:docPr id="29" name="Picture 29"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52800" cy="2263140"/>
                    </a:xfrm>
                    <a:prstGeom prst="rect">
                      <a:avLst/>
                    </a:prstGeom>
                    <a:noFill/>
                    <a:ln>
                      <a:noFill/>
                    </a:ln>
                  </pic:spPr>
                </pic:pic>
              </a:graphicData>
            </a:graphic>
          </wp:inline>
        </w:drawing>
      </w:r>
    </w:p>
    <w:p w14:paraId="5144933B"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r w:rsidRPr="003B4D70">
        <w:rPr>
          <w:rFonts w:ascii="Times New Roman" w:eastAsia="Times New Roman" w:hAnsi="Times New Roman" w:cs="Times New Roman"/>
          <w:b/>
          <w:bCs/>
        </w:rPr>
        <w:tab/>
      </w:r>
    </w:p>
    <w:p w14:paraId="4ED11ECA"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r w:rsidRPr="003B4D70">
        <w:rPr>
          <w:rFonts w:ascii="Times New Roman" w:eastAsia="Times New Roman" w:hAnsi="Times New Roman" w:cs="Times New Roman"/>
          <w:b/>
          <w:bCs/>
        </w:rPr>
        <w:tab/>
      </w:r>
    </w:p>
    <w:p w14:paraId="47971BDA" w14:textId="77777777" w:rsidR="002C28E9" w:rsidRDefault="002C28E9" w:rsidP="002C28E9">
      <w:pPr>
        <w:spacing w:line="240" w:lineRule="auto"/>
        <w:ind w:left="720" w:firstLine="720"/>
        <w:rPr>
          <w:rFonts w:ascii="Times New Roman" w:eastAsia="Times New Roman" w:hAnsi="Times New Roman" w:cs="Times New Roman"/>
          <w:b/>
          <w:bCs/>
        </w:rPr>
      </w:pPr>
    </w:p>
    <w:p w14:paraId="0B144653" w14:textId="77777777" w:rsidR="002C28E9" w:rsidRDefault="002C28E9" w:rsidP="002C28E9">
      <w:pPr>
        <w:spacing w:line="240" w:lineRule="auto"/>
        <w:ind w:left="720" w:firstLine="720"/>
        <w:rPr>
          <w:rFonts w:ascii="Times New Roman" w:eastAsia="Times New Roman" w:hAnsi="Times New Roman" w:cs="Times New Roman"/>
          <w:b/>
          <w:bCs/>
        </w:rPr>
      </w:pPr>
    </w:p>
    <w:p w14:paraId="23DAA69C" w14:textId="77777777" w:rsidR="002C28E9" w:rsidRDefault="002C28E9" w:rsidP="002C28E9">
      <w:pPr>
        <w:spacing w:line="240" w:lineRule="auto"/>
        <w:ind w:left="720" w:firstLine="720"/>
        <w:rPr>
          <w:rFonts w:ascii="Times New Roman" w:eastAsia="Times New Roman" w:hAnsi="Times New Roman" w:cs="Times New Roman"/>
          <w:b/>
          <w:bCs/>
        </w:rPr>
      </w:pPr>
    </w:p>
    <w:p w14:paraId="16367AF4" w14:textId="77777777" w:rsidR="002C28E9" w:rsidRDefault="002C28E9" w:rsidP="002C28E9">
      <w:pPr>
        <w:spacing w:line="240" w:lineRule="auto"/>
        <w:ind w:left="720" w:firstLine="720"/>
        <w:rPr>
          <w:rFonts w:ascii="Times New Roman" w:eastAsia="Times New Roman" w:hAnsi="Times New Roman" w:cs="Times New Roman"/>
          <w:b/>
          <w:bCs/>
        </w:rPr>
      </w:pPr>
    </w:p>
    <w:p w14:paraId="431792AB" w14:textId="77777777" w:rsidR="002C28E9" w:rsidRPr="003B4D70" w:rsidRDefault="002C28E9" w:rsidP="002C28E9">
      <w:pPr>
        <w:spacing w:line="240" w:lineRule="auto"/>
        <w:ind w:left="720"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2.2.1 Color scheme design</w:t>
      </w:r>
    </w:p>
    <w:p w14:paraId="7A629484"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32E88976"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noProof/>
        </w:rPr>
        <w:drawing>
          <wp:inline distT="0" distB="0" distL="0" distR="0" wp14:anchorId="5D99F885" wp14:editId="76DFF61B">
            <wp:extent cx="5943600" cy="6697980"/>
            <wp:effectExtent l="0" t="0" r="0" b="7620"/>
            <wp:docPr id="30" name="Picture 30" descr="https://lh4.googleusercontent.com/L7LbXgXPbYWqdNwOM2c931KKBuZGWWvJRBZPTLhm4-338citQVHTyMch7gw-PKIzMIlNuVmvWYyAFja91WUEkdmg-sH_j93Fw7hAKpu2n7CGHvhiQkis-OmyfYiS91s9jjwG3v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L7LbXgXPbYWqdNwOM2c931KKBuZGWWvJRBZPTLhm4-338citQVHTyMch7gw-PKIzMIlNuVmvWYyAFja91WUEkdmg-sH_j93Fw7hAKpu2n7CGHvhiQkis-OmyfYiS91s9jjwG3vi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697980"/>
                    </a:xfrm>
                    <a:prstGeom prst="rect">
                      <a:avLst/>
                    </a:prstGeom>
                    <a:noFill/>
                    <a:ln>
                      <a:noFill/>
                    </a:ln>
                  </pic:spPr>
                </pic:pic>
              </a:graphicData>
            </a:graphic>
          </wp:inline>
        </w:drawing>
      </w:r>
    </w:p>
    <w:p w14:paraId="1DEE30F0"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55D81C16"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ab/>
      </w:r>
      <w:r w:rsidRPr="003B4D70">
        <w:rPr>
          <w:rFonts w:ascii="Times New Roman" w:eastAsia="Times New Roman" w:hAnsi="Times New Roman" w:cs="Times New Roman"/>
        </w:rPr>
        <w:t xml:space="preserve">Above is the prototype website layout design, </w:t>
      </w:r>
    </w:p>
    <w:p w14:paraId="5EBA5AF9"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2E40DA46"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rPr>
        <w:t>       </w:t>
      </w:r>
      <w:r w:rsidRPr="003B4D70">
        <w:rPr>
          <w:rFonts w:ascii="Times New Roman" w:eastAsia="Times New Roman" w:hAnsi="Times New Roman" w:cs="Times New Roman"/>
          <w:b/>
          <w:bCs/>
        </w:rPr>
        <w:tab/>
      </w:r>
    </w:p>
    <w:p w14:paraId="090284C7"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40AC7580" w14:textId="77777777" w:rsidR="002C28E9" w:rsidRDefault="002C28E9" w:rsidP="002C28E9">
      <w:pPr>
        <w:spacing w:line="240" w:lineRule="auto"/>
        <w:ind w:firstLine="720"/>
        <w:rPr>
          <w:rFonts w:ascii="Times New Roman" w:eastAsia="Times New Roman" w:hAnsi="Times New Roman" w:cs="Times New Roman"/>
          <w:b/>
          <w:bCs/>
          <w:sz w:val="24"/>
          <w:szCs w:val="24"/>
        </w:rPr>
      </w:pPr>
    </w:p>
    <w:p w14:paraId="3324739C" w14:textId="77777777" w:rsidR="002C28E9" w:rsidRDefault="002C28E9" w:rsidP="002C28E9">
      <w:pPr>
        <w:spacing w:line="240" w:lineRule="auto"/>
        <w:ind w:firstLine="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2.3 Print layout</w:t>
      </w:r>
    </w:p>
    <w:p w14:paraId="187405C9" w14:textId="77777777" w:rsidR="002C28E9" w:rsidRDefault="002C28E9" w:rsidP="002C28E9">
      <w:pPr>
        <w:spacing w:line="240" w:lineRule="auto"/>
        <w:ind w:firstLine="720"/>
        <w:rPr>
          <w:rFonts w:ascii="Times New Roman" w:eastAsia="Times New Roman" w:hAnsi="Times New Roman" w:cs="Times New Roman"/>
          <w:b/>
          <w:bCs/>
          <w:sz w:val="24"/>
          <w:szCs w:val="24"/>
        </w:rPr>
      </w:pPr>
    </w:p>
    <w:p w14:paraId="360EA8E4" w14:textId="77777777" w:rsidR="002C28E9" w:rsidRDefault="002C28E9" w:rsidP="002C28E9">
      <w:pPr>
        <w:spacing w:line="240" w:lineRule="auto"/>
        <w:ind w:firstLine="720"/>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08F16A50" wp14:editId="30884652">
            <wp:extent cx="5471634" cy="7033870"/>
            <wp:effectExtent l="0" t="0" r="0" b="0"/>
            <wp:docPr id="12" name="Picture 1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82E90.tmp"/>
                    <pic:cNvPicPr/>
                  </pic:nvPicPr>
                  <pic:blipFill>
                    <a:blip r:embed="rId28">
                      <a:extLst>
                        <a:ext uri="{28A0092B-C50C-407E-A947-70E740481C1C}">
                          <a14:useLocalDpi xmlns:a14="http://schemas.microsoft.com/office/drawing/2010/main" val="0"/>
                        </a:ext>
                      </a:extLst>
                    </a:blip>
                    <a:stretch>
                      <a:fillRect/>
                    </a:stretch>
                  </pic:blipFill>
                  <pic:spPr>
                    <a:xfrm>
                      <a:off x="0" y="0"/>
                      <a:ext cx="5471634" cy="7033870"/>
                    </a:xfrm>
                    <a:prstGeom prst="rect">
                      <a:avLst/>
                    </a:prstGeom>
                  </pic:spPr>
                </pic:pic>
              </a:graphicData>
            </a:graphic>
          </wp:inline>
        </w:drawing>
      </w:r>
    </w:p>
    <w:p w14:paraId="6B72077F" w14:textId="77777777" w:rsidR="002C28E9" w:rsidRDefault="002C28E9" w:rsidP="002C28E9">
      <w:pPr>
        <w:spacing w:line="240" w:lineRule="auto"/>
        <w:ind w:firstLine="720"/>
        <w:rPr>
          <w:rFonts w:ascii="Times New Roman" w:eastAsia="Times New Roman" w:hAnsi="Times New Roman" w:cs="Times New Roman"/>
          <w:bCs/>
        </w:rPr>
      </w:pPr>
    </w:p>
    <w:p w14:paraId="109676B8" w14:textId="77777777" w:rsidR="002C28E9" w:rsidRPr="00E300B0" w:rsidRDefault="002C28E9" w:rsidP="002C28E9">
      <w:pPr>
        <w:spacing w:line="240" w:lineRule="auto"/>
        <w:ind w:firstLine="720"/>
        <w:rPr>
          <w:rFonts w:ascii="Times New Roman" w:eastAsia="Times New Roman" w:hAnsi="Times New Roman" w:cs="Times New Roman"/>
          <w:bCs/>
        </w:rPr>
      </w:pPr>
      <w:r>
        <w:rPr>
          <w:rFonts w:ascii="Times New Roman" w:eastAsia="Times New Roman" w:hAnsi="Times New Roman" w:cs="Times New Roman"/>
          <w:bCs/>
        </w:rPr>
        <w:t>For our print layout, we removed all the image elements, including the banner, navigation bar, and the game image. The website url is printed to the top right for users to access, and the copyright claim is printed in the bottom left.</w:t>
      </w:r>
    </w:p>
    <w:p w14:paraId="775533C0" w14:textId="77777777" w:rsidR="002C28E9" w:rsidRDefault="002C28E9" w:rsidP="002C28E9">
      <w:pPr>
        <w:spacing w:line="240" w:lineRule="auto"/>
        <w:rPr>
          <w:rFonts w:ascii="Times New Roman" w:eastAsia="Times New Roman" w:hAnsi="Times New Roman" w:cs="Times New Roman"/>
          <w:b/>
          <w:bCs/>
          <w:sz w:val="24"/>
          <w:szCs w:val="24"/>
        </w:rPr>
      </w:pPr>
    </w:p>
    <w:p w14:paraId="1AAF54D3" w14:textId="77777777" w:rsidR="002C28E9" w:rsidRPr="003B4D70" w:rsidRDefault="002C28E9" w:rsidP="002C28E9">
      <w:pPr>
        <w:spacing w:line="240" w:lineRule="auto"/>
        <w:ind w:firstLine="720"/>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4"/>
          <w:szCs w:val="24"/>
        </w:rPr>
        <w:t>2.3 Page design reasoning</w:t>
      </w:r>
    </w:p>
    <w:p w14:paraId="5355D0BB"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1E358AF9"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4"/>
          <w:szCs w:val="24"/>
        </w:rPr>
        <w:tab/>
      </w:r>
      <w:r w:rsidRPr="003B4D70">
        <w:rPr>
          <w:rFonts w:ascii="Times New Roman" w:eastAsia="Times New Roman" w:hAnsi="Times New Roman" w:cs="Times New Roman"/>
        </w:rPr>
        <w:t>Our page layout will be fluid, elements will adjust its size according to the browser, because fixed-width elements may not scale well into higher resolution monitors, and we want our website to have universality. The main page is designed in a header followed by two columns layout, which allows a convenient location to put a list of upcoming games for users to access, although other pages may take a more simplistic approach.</w:t>
      </w:r>
    </w:p>
    <w:p w14:paraId="072141A9"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21E0A3A6" w14:textId="77777777" w:rsidR="002C28E9"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t>We wanted our website to cater to young gamers, therefore we went for a modern dark background, accompanied by white text, to give the page a clean and slick look. The main page contains a large banner for the hottest review, because it will attract the attention of new comers, and invite them further for exploration. The login, sign up, and search bars are placed top right, where they will not obstruct the users view, and the design follows the convention of most websites, so experienced users can them quickly.</w:t>
      </w:r>
    </w:p>
    <w:p w14:paraId="41F2D412" w14:textId="77777777" w:rsidR="002C28E9" w:rsidRPr="003B4D70" w:rsidRDefault="002C28E9" w:rsidP="002C28E9">
      <w:pPr>
        <w:spacing w:after="240" w:line="240" w:lineRule="auto"/>
        <w:rPr>
          <w:rFonts w:ascii="Times New Roman" w:eastAsia="Times New Roman" w:hAnsi="Times New Roman" w:cs="Times New Roman"/>
          <w:color w:val="auto"/>
          <w:sz w:val="24"/>
          <w:szCs w:val="24"/>
        </w:rPr>
      </w:pPr>
    </w:p>
    <w:p w14:paraId="1BBE9C4B"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3. Revised changes</w:t>
      </w:r>
    </w:p>
    <w:p w14:paraId="7A7EB658"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6A264AA6"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rPr>
        <w:tab/>
        <w:t>For our milestone 1, from the feedback professor Yu gave us, we have decided to scrap the idea of a built-in forum and the user’s ability to create/delete/comment. Instead, we gave the users the ability to upvote or downvote reviews, because we want to complete the core functions of the website first before expanding, and complex interactions between database and PHP may be beyond the scope of this course. However, we will implement those functions if time permits. Also, we changed our web system name to Great Reviews 8 for a smoother slogan - We rate games from 0 to GR8!</w:t>
      </w:r>
    </w:p>
    <w:p w14:paraId="5A0AA5BC" w14:textId="77777777" w:rsidR="002C28E9" w:rsidRPr="003B4D70" w:rsidRDefault="002C28E9" w:rsidP="002C28E9">
      <w:pPr>
        <w:spacing w:line="240" w:lineRule="auto"/>
        <w:rPr>
          <w:rFonts w:ascii="Times New Roman" w:eastAsia="Times New Roman" w:hAnsi="Times New Roman" w:cs="Times New Roman"/>
          <w:color w:val="auto"/>
          <w:sz w:val="24"/>
          <w:szCs w:val="24"/>
        </w:rPr>
      </w:pPr>
    </w:p>
    <w:p w14:paraId="6584F88F" w14:textId="77777777" w:rsidR="002C28E9" w:rsidRDefault="002C28E9" w:rsidP="002C28E9">
      <w:pPr>
        <w:spacing w:line="240" w:lineRule="auto"/>
        <w:rPr>
          <w:rFonts w:ascii="Times New Roman" w:eastAsia="Times New Roman" w:hAnsi="Times New Roman" w:cs="Times New Roman"/>
          <w:b/>
          <w:bCs/>
          <w:sz w:val="28"/>
          <w:szCs w:val="28"/>
        </w:rPr>
      </w:pPr>
    </w:p>
    <w:p w14:paraId="394068EE" w14:textId="77777777" w:rsidR="002C28E9" w:rsidRDefault="002C28E9" w:rsidP="002C28E9">
      <w:pPr>
        <w:spacing w:line="240" w:lineRule="auto"/>
        <w:rPr>
          <w:rFonts w:ascii="Times New Roman" w:eastAsia="Times New Roman" w:hAnsi="Times New Roman" w:cs="Times New Roman"/>
          <w:b/>
          <w:bCs/>
          <w:sz w:val="28"/>
          <w:szCs w:val="28"/>
        </w:rPr>
      </w:pPr>
    </w:p>
    <w:p w14:paraId="77064A46" w14:textId="77777777" w:rsidR="002C28E9" w:rsidRDefault="002C28E9" w:rsidP="002C28E9">
      <w:pPr>
        <w:spacing w:line="240" w:lineRule="auto"/>
        <w:rPr>
          <w:rFonts w:ascii="Times New Roman" w:eastAsia="Times New Roman" w:hAnsi="Times New Roman" w:cs="Times New Roman"/>
          <w:b/>
          <w:bCs/>
          <w:sz w:val="28"/>
          <w:szCs w:val="28"/>
        </w:rPr>
      </w:pPr>
    </w:p>
    <w:p w14:paraId="475C5B23" w14:textId="77777777" w:rsidR="002C28E9" w:rsidRDefault="002C28E9" w:rsidP="002C28E9">
      <w:pPr>
        <w:spacing w:line="240" w:lineRule="auto"/>
        <w:rPr>
          <w:rFonts w:ascii="Times New Roman" w:eastAsia="Times New Roman" w:hAnsi="Times New Roman" w:cs="Times New Roman"/>
          <w:b/>
          <w:bCs/>
          <w:sz w:val="28"/>
          <w:szCs w:val="28"/>
        </w:rPr>
      </w:pPr>
    </w:p>
    <w:p w14:paraId="3D21235C" w14:textId="77777777" w:rsidR="002C28E9" w:rsidRDefault="002C28E9" w:rsidP="002C28E9">
      <w:pPr>
        <w:spacing w:line="240" w:lineRule="auto"/>
        <w:rPr>
          <w:rFonts w:ascii="Times New Roman" w:eastAsia="Times New Roman" w:hAnsi="Times New Roman" w:cs="Times New Roman"/>
          <w:b/>
          <w:bCs/>
          <w:sz w:val="28"/>
          <w:szCs w:val="28"/>
        </w:rPr>
      </w:pPr>
    </w:p>
    <w:p w14:paraId="3B564B80" w14:textId="77777777" w:rsidR="002C28E9" w:rsidRDefault="002C28E9" w:rsidP="002C28E9">
      <w:pPr>
        <w:spacing w:line="240" w:lineRule="auto"/>
        <w:rPr>
          <w:rFonts w:ascii="Times New Roman" w:eastAsia="Times New Roman" w:hAnsi="Times New Roman" w:cs="Times New Roman"/>
          <w:b/>
          <w:bCs/>
          <w:sz w:val="28"/>
          <w:szCs w:val="28"/>
        </w:rPr>
      </w:pPr>
    </w:p>
    <w:p w14:paraId="789B477C" w14:textId="77777777" w:rsidR="002C28E9" w:rsidRDefault="002C28E9" w:rsidP="002C28E9">
      <w:pPr>
        <w:spacing w:line="240" w:lineRule="auto"/>
        <w:rPr>
          <w:rFonts w:ascii="Times New Roman" w:eastAsia="Times New Roman" w:hAnsi="Times New Roman" w:cs="Times New Roman"/>
          <w:b/>
          <w:bCs/>
          <w:sz w:val="28"/>
          <w:szCs w:val="28"/>
        </w:rPr>
      </w:pPr>
    </w:p>
    <w:p w14:paraId="78126604" w14:textId="77777777" w:rsidR="002C28E9" w:rsidRDefault="002C28E9" w:rsidP="002C28E9">
      <w:pPr>
        <w:spacing w:line="240" w:lineRule="auto"/>
        <w:rPr>
          <w:rFonts w:ascii="Times New Roman" w:eastAsia="Times New Roman" w:hAnsi="Times New Roman" w:cs="Times New Roman"/>
          <w:b/>
          <w:bCs/>
          <w:sz w:val="28"/>
          <w:szCs w:val="28"/>
        </w:rPr>
      </w:pPr>
    </w:p>
    <w:p w14:paraId="74E09EF6" w14:textId="77777777" w:rsidR="002C28E9" w:rsidRDefault="002C28E9" w:rsidP="002C28E9">
      <w:pPr>
        <w:spacing w:line="240" w:lineRule="auto"/>
        <w:rPr>
          <w:rFonts w:ascii="Times New Roman" w:eastAsia="Times New Roman" w:hAnsi="Times New Roman" w:cs="Times New Roman"/>
          <w:b/>
          <w:bCs/>
          <w:sz w:val="28"/>
          <w:szCs w:val="28"/>
        </w:rPr>
      </w:pPr>
    </w:p>
    <w:p w14:paraId="683F38C7" w14:textId="77777777" w:rsidR="002C28E9" w:rsidRDefault="002C28E9" w:rsidP="002C28E9">
      <w:pPr>
        <w:spacing w:line="240" w:lineRule="auto"/>
        <w:rPr>
          <w:rFonts w:ascii="Times New Roman" w:eastAsia="Times New Roman" w:hAnsi="Times New Roman" w:cs="Times New Roman"/>
          <w:b/>
          <w:bCs/>
          <w:sz w:val="28"/>
          <w:szCs w:val="28"/>
        </w:rPr>
      </w:pPr>
    </w:p>
    <w:p w14:paraId="5C721C68" w14:textId="77777777" w:rsidR="002C28E9" w:rsidRDefault="002C28E9" w:rsidP="002C28E9">
      <w:pPr>
        <w:spacing w:line="240" w:lineRule="auto"/>
        <w:rPr>
          <w:rFonts w:ascii="Times New Roman" w:eastAsia="Times New Roman" w:hAnsi="Times New Roman" w:cs="Times New Roman"/>
          <w:b/>
          <w:bCs/>
          <w:sz w:val="28"/>
          <w:szCs w:val="28"/>
        </w:rPr>
      </w:pPr>
    </w:p>
    <w:p w14:paraId="20B8B420" w14:textId="77777777" w:rsidR="002C28E9" w:rsidRDefault="002C28E9" w:rsidP="002C28E9">
      <w:pPr>
        <w:spacing w:line="240" w:lineRule="auto"/>
        <w:rPr>
          <w:rFonts w:ascii="Times New Roman" w:eastAsia="Times New Roman" w:hAnsi="Times New Roman" w:cs="Times New Roman"/>
          <w:b/>
          <w:bCs/>
          <w:sz w:val="28"/>
          <w:szCs w:val="28"/>
        </w:rPr>
      </w:pPr>
    </w:p>
    <w:p w14:paraId="68E2EA24" w14:textId="77777777" w:rsidR="002C28E9" w:rsidRDefault="002C28E9" w:rsidP="002C28E9">
      <w:pPr>
        <w:spacing w:line="240" w:lineRule="auto"/>
        <w:rPr>
          <w:rFonts w:ascii="Times New Roman" w:eastAsia="Times New Roman" w:hAnsi="Times New Roman" w:cs="Times New Roman"/>
          <w:b/>
          <w:bCs/>
          <w:sz w:val="28"/>
          <w:szCs w:val="28"/>
        </w:rPr>
      </w:pPr>
    </w:p>
    <w:p w14:paraId="643D61F5" w14:textId="77777777" w:rsidR="002C28E9" w:rsidRDefault="002C28E9" w:rsidP="002C28E9">
      <w:pPr>
        <w:spacing w:line="240" w:lineRule="auto"/>
        <w:rPr>
          <w:rFonts w:ascii="Times New Roman" w:eastAsia="Times New Roman" w:hAnsi="Times New Roman" w:cs="Times New Roman"/>
          <w:b/>
          <w:bCs/>
          <w:sz w:val="28"/>
          <w:szCs w:val="28"/>
        </w:rPr>
      </w:pPr>
    </w:p>
    <w:p w14:paraId="21E3F003" w14:textId="77777777" w:rsidR="002C28E9" w:rsidRDefault="002C28E9" w:rsidP="002C28E9">
      <w:pPr>
        <w:spacing w:line="240" w:lineRule="auto"/>
        <w:rPr>
          <w:rFonts w:ascii="Times New Roman" w:eastAsia="Times New Roman" w:hAnsi="Times New Roman" w:cs="Times New Roman"/>
          <w:b/>
          <w:bCs/>
          <w:sz w:val="28"/>
          <w:szCs w:val="28"/>
        </w:rPr>
      </w:pPr>
    </w:p>
    <w:p w14:paraId="407B6E2B" w14:textId="77777777" w:rsidR="002C28E9" w:rsidRDefault="002C28E9" w:rsidP="002C28E9">
      <w:pPr>
        <w:spacing w:line="240" w:lineRule="auto"/>
        <w:rPr>
          <w:rFonts w:ascii="Times New Roman" w:eastAsia="Times New Roman" w:hAnsi="Times New Roman" w:cs="Times New Roman"/>
          <w:b/>
          <w:bCs/>
          <w:sz w:val="28"/>
          <w:szCs w:val="28"/>
        </w:rPr>
      </w:pPr>
    </w:p>
    <w:p w14:paraId="5A3E419C" w14:textId="77777777" w:rsidR="002C28E9" w:rsidRDefault="002C28E9" w:rsidP="002C28E9">
      <w:pPr>
        <w:spacing w:line="240" w:lineRule="auto"/>
        <w:rPr>
          <w:rFonts w:ascii="Times New Roman" w:eastAsia="Times New Roman" w:hAnsi="Times New Roman" w:cs="Times New Roman"/>
          <w:b/>
          <w:bCs/>
          <w:sz w:val="28"/>
          <w:szCs w:val="28"/>
        </w:rPr>
      </w:pPr>
    </w:p>
    <w:p w14:paraId="2167DD48" w14:textId="77777777" w:rsidR="002C28E9" w:rsidRDefault="002C28E9" w:rsidP="002C28E9">
      <w:pPr>
        <w:spacing w:line="240" w:lineRule="auto"/>
        <w:rPr>
          <w:rFonts w:ascii="Times New Roman" w:eastAsia="Times New Roman" w:hAnsi="Times New Roman" w:cs="Times New Roman"/>
          <w:b/>
          <w:bCs/>
          <w:sz w:val="28"/>
          <w:szCs w:val="28"/>
        </w:rPr>
      </w:pPr>
    </w:p>
    <w:p w14:paraId="28A0E44E" w14:textId="77777777" w:rsidR="002C28E9" w:rsidRDefault="002C28E9" w:rsidP="002C28E9">
      <w:pPr>
        <w:spacing w:line="240" w:lineRule="auto"/>
        <w:rPr>
          <w:rFonts w:ascii="Times New Roman" w:eastAsia="Times New Roman" w:hAnsi="Times New Roman" w:cs="Times New Roman"/>
          <w:b/>
          <w:bCs/>
          <w:sz w:val="28"/>
          <w:szCs w:val="28"/>
        </w:rPr>
      </w:pPr>
    </w:p>
    <w:p w14:paraId="3F635350" w14:textId="77777777" w:rsidR="002C28E9" w:rsidRDefault="002C28E9" w:rsidP="002C28E9">
      <w:pPr>
        <w:spacing w:line="240" w:lineRule="auto"/>
        <w:rPr>
          <w:rFonts w:ascii="Times New Roman" w:eastAsia="Times New Roman" w:hAnsi="Times New Roman" w:cs="Times New Roman"/>
          <w:b/>
          <w:bCs/>
          <w:sz w:val="28"/>
          <w:szCs w:val="28"/>
        </w:rPr>
      </w:pPr>
    </w:p>
    <w:p w14:paraId="607FE8C5" w14:textId="77777777" w:rsidR="002C28E9" w:rsidRPr="003B4D70" w:rsidRDefault="002C28E9" w:rsidP="002C28E9">
      <w:pPr>
        <w:spacing w:line="240" w:lineRule="auto"/>
        <w:rPr>
          <w:rFonts w:ascii="Times New Roman" w:eastAsia="Times New Roman" w:hAnsi="Times New Roman" w:cs="Times New Roman"/>
          <w:color w:val="auto"/>
          <w:sz w:val="24"/>
          <w:szCs w:val="24"/>
        </w:rPr>
      </w:pPr>
      <w:r w:rsidRPr="003B4D70">
        <w:rPr>
          <w:rFonts w:ascii="Times New Roman" w:eastAsia="Times New Roman" w:hAnsi="Times New Roman" w:cs="Times New Roman"/>
          <w:b/>
          <w:bCs/>
          <w:sz w:val="28"/>
          <w:szCs w:val="28"/>
        </w:rPr>
        <w:t>Appendix</w:t>
      </w:r>
    </w:p>
    <w:p w14:paraId="2611BD10" w14:textId="77777777" w:rsidR="002C28E9" w:rsidRDefault="002C28E9" w:rsidP="002C28E9">
      <w:pPr>
        <w:rPr>
          <w:rFonts w:ascii="Times New Roman" w:eastAsia="Times New Roman" w:hAnsi="Times New Roman" w:cs="Times New Roman"/>
          <w:b/>
          <w:sz w:val="18"/>
          <w:szCs w:val="18"/>
        </w:rPr>
      </w:pPr>
    </w:p>
    <w:p w14:paraId="118ECD15" w14:textId="77777777" w:rsidR="002C28E9" w:rsidRDefault="002C28E9" w:rsidP="002C28E9">
      <w:r>
        <w:rPr>
          <w:rFonts w:ascii="Times New Roman" w:eastAsia="Times New Roman" w:hAnsi="Times New Roman" w:cs="Times New Roman"/>
          <w:b/>
          <w:sz w:val="18"/>
          <w:szCs w:val="18"/>
        </w:rPr>
        <w:t>Team leader:</w:t>
      </w:r>
    </w:p>
    <w:p w14:paraId="2E5E4FEF" w14:textId="77777777" w:rsidR="002C28E9" w:rsidRDefault="002C28E9" w:rsidP="002C28E9">
      <w:r>
        <w:rPr>
          <w:rFonts w:ascii="Times New Roman" w:eastAsia="Times New Roman" w:hAnsi="Times New Roman" w:cs="Times New Roman"/>
          <w:sz w:val="18"/>
          <w:szCs w:val="18"/>
        </w:rPr>
        <w:t xml:space="preserve">Ben Zhang: </w:t>
      </w:r>
      <w:r>
        <w:rPr>
          <w:rFonts w:ascii="Times New Roman" w:eastAsia="Times New Roman" w:hAnsi="Times New Roman" w:cs="Times New Roman"/>
          <w:sz w:val="18"/>
          <w:szCs w:val="18"/>
        </w:rPr>
        <w:tab/>
        <w:t>A00976551</w:t>
      </w:r>
    </w:p>
    <w:p w14:paraId="732D4B3A" w14:textId="77777777" w:rsidR="002C28E9" w:rsidRDefault="002C28E9" w:rsidP="002C28E9"/>
    <w:p w14:paraId="2BABF43F" w14:textId="77777777" w:rsidR="002C28E9" w:rsidRDefault="002C28E9" w:rsidP="002C28E9">
      <w:r>
        <w:rPr>
          <w:rFonts w:ascii="Times New Roman" w:eastAsia="Times New Roman" w:hAnsi="Times New Roman" w:cs="Times New Roman"/>
          <w:b/>
          <w:sz w:val="18"/>
          <w:szCs w:val="18"/>
        </w:rPr>
        <w:t>Team members:</w:t>
      </w:r>
    </w:p>
    <w:p w14:paraId="7EC5D83E" w14:textId="77777777" w:rsidR="002C28E9" w:rsidRDefault="002C28E9" w:rsidP="002C28E9">
      <w:r>
        <w:rPr>
          <w:rFonts w:ascii="Times New Roman" w:eastAsia="Times New Roman" w:hAnsi="Times New Roman" w:cs="Times New Roman"/>
          <w:sz w:val="18"/>
          <w:szCs w:val="18"/>
        </w:rPr>
        <w:t>Andrew Main:        A00815430</w:t>
      </w:r>
    </w:p>
    <w:p w14:paraId="0705CE0B" w14:textId="77777777" w:rsidR="002C28E9" w:rsidRDefault="002C28E9" w:rsidP="002C28E9">
      <w:r>
        <w:rPr>
          <w:rFonts w:ascii="Times New Roman" w:eastAsia="Times New Roman" w:hAnsi="Times New Roman" w:cs="Times New Roman"/>
          <w:sz w:val="18"/>
          <w:szCs w:val="18"/>
        </w:rPr>
        <w:t xml:space="preserve">Phat Le: </w:t>
      </w:r>
      <w:r>
        <w:rPr>
          <w:rFonts w:ascii="Times New Roman" w:eastAsia="Times New Roman" w:hAnsi="Times New Roman" w:cs="Times New Roman"/>
          <w:sz w:val="18"/>
          <w:szCs w:val="18"/>
        </w:rPr>
        <w:tab/>
      </w:r>
      <w:r>
        <w:rPr>
          <w:rFonts w:ascii="Times New Roman" w:eastAsia="Times New Roman" w:hAnsi="Times New Roman" w:cs="Times New Roman"/>
          <w:sz w:val="18"/>
          <w:szCs w:val="18"/>
        </w:rPr>
        <w:tab/>
        <w:t xml:space="preserve"> A01012144</w:t>
      </w:r>
    </w:p>
    <w:p w14:paraId="04BE37DE" w14:textId="77777777" w:rsidR="002C28E9" w:rsidRDefault="002C28E9" w:rsidP="002C28E9">
      <w:r>
        <w:rPr>
          <w:rFonts w:ascii="Times New Roman" w:eastAsia="Times New Roman" w:hAnsi="Times New Roman" w:cs="Times New Roman"/>
          <w:sz w:val="18"/>
          <w:szCs w:val="18"/>
        </w:rPr>
        <w:t xml:space="preserve">Simon Shoban: </w:t>
      </w:r>
      <w:r>
        <w:rPr>
          <w:rFonts w:ascii="Times New Roman" w:eastAsia="Times New Roman" w:hAnsi="Times New Roman" w:cs="Times New Roman"/>
          <w:sz w:val="18"/>
          <w:szCs w:val="18"/>
        </w:rPr>
        <w:tab/>
        <w:t xml:space="preserve"> A00985653</w:t>
      </w:r>
    </w:p>
    <w:p w14:paraId="1071F826" w14:textId="77777777" w:rsidR="002C28E9" w:rsidRDefault="002C28E9" w:rsidP="002C28E9">
      <w:r>
        <w:rPr>
          <w:rFonts w:ascii="Times New Roman" w:eastAsia="Times New Roman" w:hAnsi="Times New Roman" w:cs="Times New Roman"/>
          <w:sz w:val="18"/>
          <w:szCs w:val="18"/>
        </w:rPr>
        <w:t xml:space="preserve">Cameron Roberts: </w:t>
      </w:r>
      <w:r>
        <w:rPr>
          <w:rFonts w:ascii="Times New Roman" w:eastAsia="Times New Roman" w:hAnsi="Times New Roman" w:cs="Times New Roman"/>
          <w:sz w:val="18"/>
          <w:szCs w:val="18"/>
        </w:rPr>
        <w:tab/>
        <w:t xml:space="preserve"> A00966003</w:t>
      </w:r>
      <w:r>
        <w:tab/>
      </w:r>
      <w:r>
        <w:tab/>
      </w:r>
      <w:r>
        <w:tab/>
      </w:r>
    </w:p>
    <w:p w14:paraId="7F497BA1" w14:textId="77777777" w:rsidR="002C28E9" w:rsidRDefault="002C28E9" w:rsidP="002C28E9"/>
    <w:p w14:paraId="4118C7AC" w14:textId="77777777" w:rsidR="002C28E9" w:rsidDel="00D94416" w:rsidRDefault="002C28E9" w:rsidP="002C28E9">
      <w:pPr>
        <w:rPr>
          <w:del w:id="17" w:author="Cameron Roberts" w:date="2017-01-26T12:47:00Z"/>
        </w:rPr>
      </w:pPr>
    </w:p>
    <w:p w14:paraId="6EB0F8CF" w14:textId="77777777" w:rsidR="002C28E9" w:rsidRDefault="002C28E9" w:rsidP="002C28E9">
      <w:pPr>
        <w:rPr>
          <w:ins w:id="18" w:author="Cameron Roberts" w:date="2017-01-26T12:47:00Z"/>
        </w:rPr>
      </w:pPr>
      <w:r>
        <w:rPr>
          <w:rStyle w:val="CommentReference"/>
        </w:rPr>
        <w:commentReference w:id="19"/>
      </w:r>
    </w:p>
    <w:p w14:paraId="1646098C" w14:textId="77777777" w:rsidR="002C28E9" w:rsidDel="00D94416" w:rsidRDefault="002C28E9" w:rsidP="002C28E9">
      <w:pPr>
        <w:rPr>
          <w:del w:id="20" w:author="Cameron Roberts" w:date="2017-01-26T12:47:00Z"/>
        </w:rPr>
      </w:pPr>
    </w:p>
    <w:p w14:paraId="17E90C84" w14:textId="77777777" w:rsidR="002C28E9" w:rsidDel="00D94416" w:rsidRDefault="002C28E9" w:rsidP="002C28E9">
      <w:pPr>
        <w:rPr>
          <w:del w:id="21" w:author="Cameron Roberts" w:date="2017-01-26T12:47:00Z"/>
        </w:rPr>
      </w:pPr>
    </w:p>
    <w:p w14:paraId="6291D075" w14:textId="77777777" w:rsidR="002C28E9" w:rsidRDefault="002C28E9" w:rsidP="002C28E9"/>
    <w:p w14:paraId="0EF714AA" w14:textId="77777777" w:rsidR="002C28E9" w:rsidRDefault="002C28E9" w:rsidP="002C28E9">
      <w:pPr>
        <w:ind w:left="1440" w:firstLine="720"/>
      </w:pPr>
    </w:p>
    <w:p w14:paraId="37E07069" w14:textId="77777777" w:rsidR="002C28E9" w:rsidRDefault="002C28E9" w:rsidP="002C28E9">
      <w:r>
        <w:rPr>
          <w:sz w:val="28"/>
          <w:szCs w:val="28"/>
        </w:rPr>
        <w:tab/>
      </w:r>
      <w:r>
        <w:rPr>
          <w:sz w:val="28"/>
          <w:szCs w:val="28"/>
        </w:rPr>
        <w:tab/>
        <w:t xml:space="preserve">    </w:t>
      </w:r>
    </w:p>
    <w:p w14:paraId="38453DE4" w14:textId="77777777" w:rsidR="002C28E9" w:rsidDel="00803622" w:rsidRDefault="002C28E9" w:rsidP="002C28E9">
      <w:pPr>
        <w:ind w:left="720" w:firstLine="720"/>
        <w:rPr>
          <w:del w:id="22" w:author="Ben Zhang" w:date="2017-01-28T09:11:00Z"/>
        </w:rPr>
      </w:pPr>
      <w:r>
        <w:rPr>
          <w:sz w:val="28"/>
          <w:szCs w:val="28"/>
        </w:rPr>
        <w:t xml:space="preserve"> </w:t>
      </w:r>
      <w:r>
        <w:rPr>
          <w:rFonts w:ascii="Times New Roman" w:eastAsia="Times New Roman" w:hAnsi="Times New Roman" w:cs="Times New Roman"/>
          <w:sz w:val="28"/>
          <w:szCs w:val="28"/>
        </w:rPr>
        <w:t xml:space="preserve"> </w:t>
      </w:r>
    </w:p>
    <w:p w14:paraId="5364342F" w14:textId="77777777" w:rsidR="002C28E9" w:rsidRDefault="002C28E9" w:rsidP="002C28E9">
      <w:pPr>
        <w:ind w:left="720" w:firstLine="720"/>
      </w:pPr>
      <w:del w:id="23" w:author="Ben Zhang" w:date="2017-01-28T09:11:00Z">
        <w:r w:rsidDel="00803622">
          <w:rPr>
            <w:rFonts w:ascii="Times New Roman" w:eastAsia="Times New Roman" w:hAnsi="Times New Roman" w:cs="Times New Roman"/>
            <w:b/>
            <w:sz w:val="28"/>
            <w:szCs w:val="28"/>
          </w:rPr>
          <w:delText xml:space="preserve">   HonestGames™</w:delText>
        </w:r>
      </w:del>
      <w:r>
        <w:rPr>
          <w:rFonts w:ascii="Times New Roman" w:eastAsia="Times New Roman" w:hAnsi="Times New Roman" w:cs="Times New Roman"/>
          <w:b/>
          <w:sz w:val="28"/>
          <w:szCs w:val="28"/>
        </w:rPr>
        <w:t xml:space="preserve"> </w:t>
      </w:r>
      <w:ins w:id="24" w:author="Ben Zhang" w:date="2017-01-28T09:11:00Z">
        <w:r>
          <w:rPr>
            <w:rFonts w:ascii="Times New Roman" w:eastAsia="Times New Roman" w:hAnsi="Times New Roman" w:cs="Times New Roman"/>
            <w:b/>
            <w:sz w:val="28"/>
            <w:szCs w:val="28"/>
          </w:rPr>
          <w:t xml:space="preserve"> Game Review 8</w:t>
        </w:r>
      </w:ins>
      <w:ins w:id="25" w:author="Ben Zhang" w:date="2017-01-28T09:12:00Z">
        <w:r>
          <w:rPr>
            <w:rFonts w:ascii="Times New Roman" w:eastAsia="Times New Roman" w:hAnsi="Times New Roman" w:cs="Times New Roman"/>
            <w:b/>
            <w:sz w:val="28"/>
            <w:szCs w:val="28"/>
          </w:rPr>
          <w:t>™</w:t>
        </w:r>
      </w:ins>
      <w:ins w:id="26" w:author="Ben Zhang" w:date="2017-01-28T09:11:00Z">
        <w:r>
          <w:rPr>
            <w:rFonts w:ascii="Times New Roman" w:eastAsia="Times New Roman" w:hAnsi="Times New Roman" w:cs="Times New Roman"/>
            <w:b/>
            <w:sz w:val="28"/>
            <w:szCs w:val="28"/>
          </w:rPr>
          <w:t xml:space="preserve"> </w:t>
        </w:r>
      </w:ins>
      <w:r>
        <w:rPr>
          <w:rFonts w:ascii="Times New Roman" w:eastAsia="Times New Roman" w:hAnsi="Times New Roman" w:cs="Times New Roman"/>
          <w:b/>
          <w:sz w:val="28"/>
          <w:szCs w:val="28"/>
        </w:rPr>
        <w:t>Game Review Web System</w:t>
      </w:r>
    </w:p>
    <w:p w14:paraId="4632DF8B" w14:textId="77777777" w:rsidR="002C28E9" w:rsidRDefault="002C28E9" w:rsidP="002C28E9">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COMP 1536 Group 6</w:t>
      </w:r>
    </w:p>
    <w:p w14:paraId="28B6A3A0" w14:textId="77777777" w:rsidR="002C28E9" w:rsidRDefault="002C28E9" w:rsidP="002C28E9">
      <w:pPr>
        <w:ind w:left="1440"/>
      </w:pPr>
      <w:r>
        <w:rPr>
          <w:rFonts w:ascii="Times New Roman" w:eastAsia="Times New Roman" w:hAnsi="Times New Roman" w:cs="Times New Roman"/>
          <w:b/>
          <w:sz w:val="28"/>
          <w:szCs w:val="28"/>
        </w:rPr>
        <w:t xml:space="preserve">  System Requirement Specification Document</w:t>
      </w:r>
    </w:p>
    <w:p w14:paraId="01AFF996" w14:textId="77777777" w:rsidR="002C28E9" w:rsidRDefault="002C28E9" w:rsidP="002C28E9"/>
    <w:p w14:paraId="57069568" w14:textId="77777777" w:rsidR="002C28E9" w:rsidRDefault="002C28E9" w:rsidP="002C28E9"/>
    <w:p w14:paraId="329E8D2D" w14:textId="77777777" w:rsidR="002C28E9" w:rsidRDefault="002C28E9" w:rsidP="002C28E9"/>
    <w:p w14:paraId="079AD264" w14:textId="77777777" w:rsidR="002C28E9" w:rsidRDefault="002C28E9" w:rsidP="002C28E9"/>
    <w:p w14:paraId="5985EE0A" w14:textId="77777777" w:rsidR="002C28E9" w:rsidRDefault="002C28E9" w:rsidP="002C28E9"/>
    <w:p w14:paraId="0209D9D1" w14:textId="77777777" w:rsidR="002C28E9" w:rsidRDefault="002C28E9" w:rsidP="002C28E9"/>
    <w:p w14:paraId="4EF5D4C8" w14:textId="77777777" w:rsidR="002C28E9" w:rsidRDefault="002C28E9" w:rsidP="002C28E9"/>
    <w:p w14:paraId="47F0DCCB" w14:textId="77777777" w:rsidR="002C28E9" w:rsidRDefault="002C28E9" w:rsidP="002C28E9"/>
    <w:p w14:paraId="7E5323F2" w14:textId="77777777" w:rsidR="002C28E9" w:rsidRDefault="002C28E9" w:rsidP="002C28E9"/>
    <w:p w14:paraId="5696F0B3" w14:textId="77777777" w:rsidR="002C28E9" w:rsidRDefault="002C28E9" w:rsidP="002C28E9"/>
    <w:p w14:paraId="779CF18B" w14:textId="77777777" w:rsidR="002C28E9" w:rsidRDefault="002C28E9" w:rsidP="002C28E9"/>
    <w:p w14:paraId="5AEB5EA0" w14:textId="77777777" w:rsidR="002C28E9" w:rsidRDefault="002C28E9" w:rsidP="002C28E9"/>
    <w:p w14:paraId="129A0728" w14:textId="77777777" w:rsidR="002C28E9" w:rsidRDefault="002C28E9" w:rsidP="002C28E9"/>
    <w:p w14:paraId="3A1133A4" w14:textId="77777777" w:rsidR="002C28E9" w:rsidRDefault="002C28E9" w:rsidP="002C28E9"/>
    <w:p w14:paraId="40F6F790" w14:textId="77777777" w:rsidR="002C28E9" w:rsidRDefault="002C28E9" w:rsidP="002C28E9"/>
    <w:p w14:paraId="5D84391C" w14:textId="77777777" w:rsidR="002C28E9" w:rsidRDefault="002C28E9" w:rsidP="002C28E9"/>
    <w:p w14:paraId="348FD34B" w14:textId="77777777" w:rsidR="002C28E9" w:rsidRDefault="002C28E9" w:rsidP="002C28E9"/>
    <w:p w14:paraId="0CA9C236" w14:textId="77777777" w:rsidR="002C28E9" w:rsidRDefault="002C28E9" w:rsidP="002C28E9"/>
    <w:p w14:paraId="678C3C8D" w14:textId="77777777" w:rsidR="002C28E9" w:rsidRDefault="002C28E9" w:rsidP="002C28E9"/>
    <w:p w14:paraId="09FBCA23" w14:textId="77777777" w:rsidR="002C28E9" w:rsidRDefault="002C28E9" w:rsidP="002C28E9"/>
    <w:p w14:paraId="1B865D2F" w14:textId="77777777" w:rsidR="002C28E9" w:rsidRDefault="002C28E9" w:rsidP="002C28E9"/>
    <w:p w14:paraId="0CB19DF5" w14:textId="77777777" w:rsidR="002C28E9" w:rsidRDefault="002C28E9" w:rsidP="002C28E9"/>
    <w:p w14:paraId="1505773B" w14:textId="77777777" w:rsidR="002C28E9" w:rsidRDefault="002C28E9" w:rsidP="002C28E9">
      <w:r>
        <w:rPr>
          <w:b/>
        </w:rPr>
        <w:lastRenderedPageBreak/>
        <w:t xml:space="preserve">Version: </w:t>
      </w:r>
      <w:del w:id="27" w:author="Ben Zhang" w:date="2017-01-28T09:32:00Z">
        <w:r w:rsidDel="006C0AB0">
          <w:rPr>
            <w:b/>
          </w:rPr>
          <w:delText>1.0</w:delText>
        </w:r>
      </w:del>
      <w:ins w:id="28" w:author="Ben Zhang" w:date="2017-01-28T09:32:00Z">
        <w:r>
          <w:rPr>
            <w:b/>
          </w:rPr>
          <w:t>1.1</w:t>
        </w:r>
      </w:ins>
      <w:r>
        <w:rPr>
          <w:b/>
        </w:rPr>
        <w:tab/>
      </w:r>
      <w:r>
        <w:rPr>
          <w:b/>
        </w:rPr>
        <w:tab/>
      </w:r>
      <w:r>
        <w:rPr>
          <w:b/>
        </w:rPr>
        <w:tab/>
      </w:r>
      <w:r>
        <w:rPr>
          <w:b/>
        </w:rPr>
        <w:tab/>
      </w:r>
      <w:r>
        <w:rPr>
          <w:b/>
        </w:rPr>
        <w:tab/>
      </w:r>
      <w:r>
        <w:rPr>
          <w:b/>
        </w:rPr>
        <w:tab/>
      </w:r>
      <w:r>
        <w:rPr>
          <w:b/>
        </w:rPr>
        <w:tab/>
      </w:r>
      <w:r>
        <w:rPr>
          <w:b/>
        </w:rPr>
        <w:tab/>
        <w:t>Date: 01-18</w:t>
      </w:r>
      <w:del w:id="29" w:author="Ben Zhang" w:date="2017-01-28T09:42:00Z">
        <w:r w:rsidDel="002B7DF9">
          <w:rPr>
            <w:b/>
          </w:rPr>
          <w:delText>-</w:delText>
        </w:r>
      </w:del>
      <w:r>
        <w:rPr>
          <w:b/>
        </w:rPr>
        <w:t>2017</w:t>
      </w:r>
    </w:p>
    <w:p w14:paraId="0DBBC0E4" w14:textId="77777777" w:rsidR="002C28E9" w:rsidRDefault="002C28E9" w:rsidP="002C28E9"/>
    <w:p w14:paraId="76E3B5FA" w14:textId="77777777" w:rsidR="002C28E9" w:rsidRDefault="002C28E9" w:rsidP="002C28E9">
      <w:r>
        <w:rPr>
          <w:rFonts w:ascii="Times New Roman" w:eastAsia="Times New Roman" w:hAnsi="Times New Roman" w:cs="Times New Roman"/>
          <w:b/>
          <w:sz w:val="28"/>
          <w:szCs w:val="28"/>
        </w:rPr>
        <w:t>Table of Contents</w:t>
      </w:r>
    </w:p>
    <w:p w14:paraId="18C93F25" w14:textId="77777777" w:rsidR="002C28E9" w:rsidRDefault="002C28E9" w:rsidP="002C28E9"/>
    <w:p w14:paraId="7B8823B6" w14:textId="77777777" w:rsidR="002C28E9" w:rsidRDefault="002C28E9" w:rsidP="002C28E9">
      <w:r>
        <w:rPr>
          <w:rFonts w:ascii="Times New Roman" w:eastAsia="Times New Roman" w:hAnsi="Times New Roman" w:cs="Times New Roman"/>
          <w:b/>
        </w:rPr>
        <w:t>1.Introduction</w:t>
      </w:r>
    </w:p>
    <w:p w14:paraId="30CF02F1" w14:textId="77777777" w:rsidR="002C28E9" w:rsidRDefault="002C28E9" w:rsidP="002C28E9">
      <w:pPr>
        <w:ind w:firstLine="720"/>
      </w:pPr>
      <w:r>
        <w:rPr>
          <w:rFonts w:ascii="Times New Roman" w:eastAsia="Times New Roman" w:hAnsi="Times New Roman" w:cs="Times New Roman"/>
        </w:rPr>
        <w:t>1.1 Purpose</w:t>
      </w:r>
    </w:p>
    <w:p w14:paraId="10B09AEA" w14:textId="77777777" w:rsidR="002C28E9" w:rsidRDefault="002C28E9" w:rsidP="002C28E9">
      <w:r>
        <w:rPr>
          <w:rFonts w:ascii="Times New Roman" w:eastAsia="Times New Roman" w:hAnsi="Times New Roman" w:cs="Times New Roman"/>
        </w:rPr>
        <w:tab/>
        <w:t>1.2 Scope</w:t>
      </w:r>
    </w:p>
    <w:p w14:paraId="6233C1CC" w14:textId="77777777" w:rsidR="002C28E9" w:rsidRDefault="002C28E9" w:rsidP="002C28E9">
      <w:r>
        <w:rPr>
          <w:rFonts w:ascii="Times New Roman" w:eastAsia="Times New Roman" w:hAnsi="Times New Roman" w:cs="Times New Roman"/>
        </w:rPr>
        <w:tab/>
        <w:t>1.3 References</w:t>
      </w:r>
    </w:p>
    <w:p w14:paraId="769E9130" w14:textId="77777777" w:rsidR="002C28E9" w:rsidRDefault="002C28E9" w:rsidP="002C28E9"/>
    <w:p w14:paraId="3C34D5B9" w14:textId="77777777" w:rsidR="002C28E9" w:rsidRDefault="002C28E9" w:rsidP="002C28E9">
      <w:r>
        <w:rPr>
          <w:rFonts w:ascii="Times New Roman" w:eastAsia="Times New Roman" w:hAnsi="Times New Roman" w:cs="Times New Roman"/>
          <w:b/>
        </w:rPr>
        <w:t>2.Description</w:t>
      </w:r>
    </w:p>
    <w:p w14:paraId="51F7FAA4" w14:textId="77777777" w:rsidR="002C28E9" w:rsidRDefault="002C28E9" w:rsidP="002C28E9">
      <w:r>
        <w:rPr>
          <w:rFonts w:ascii="Times New Roman" w:eastAsia="Times New Roman" w:hAnsi="Times New Roman" w:cs="Times New Roman"/>
        </w:rPr>
        <w:tab/>
        <w:t>2.1 Product Perspective</w:t>
      </w:r>
    </w:p>
    <w:p w14:paraId="315736A7" w14:textId="77777777" w:rsidR="002C28E9" w:rsidRDefault="002C28E9" w:rsidP="002C28E9">
      <w:r>
        <w:rPr>
          <w:rFonts w:ascii="Times New Roman" w:eastAsia="Times New Roman" w:hAnsi="Times New Roman" w:cs="Times New Roman"/>
        </w:rPr>
        <w:tab/>
        <w:t>2.2 Product Functions</w:t>
      </w:r>
    </w:p>
    <w:p w14:paraId="79D86CAC" w14:textId="77777777" w:rsidR="002C28E9" w:rsidRDefault="002C28E9" w:rsidP="002C28E9">
      <w:r>
        <w:rPr>
          <w:rFonts w:ascii="Times New Roman" w:eastAsia="Times New Roman" w:hAnsi="Times New Roman" w:cs="Times New Roman"/>
        </w:rPr>
        <w:tab/>
        <w:t>2.3 User Characteristics</w:t>
      </w:r>
    </w:p>
    <w:p w14:paraId="7ECDF1AD" w14:textId="77777777" w:rsidR="002C28E9" w:rsidRDefault="002C28E9" w:rsidP="002C28E9"/>
    <w:p w14:paraId="3DBD68F7" w14:textId="77777777" w:rsidR="002C28E9" w:rsidRDefault="002C28E9" w:rsidP="002C28E9">
      <w:r>
        <w:rPr>
          <w:rFonts w:ascii="Times New Roman" w:eastAsia="Times New Roman" w:hAnsi="Times New Roman" w:cs="Times New Roman"/>
          <w:b/>
        </w:rPr>
        <w:t>3. Specific Requirements</w:t>
      </w:r>
    </w:p>
    <w:p w14:paraId="2670B3F5" w14:textId="77777777" w:rsidR="002C28E9" w:rsidRDefault="002C28E9" w:rsidP="002C28E9">
      <w:r>
        <w:rPr>
          <w:rFonts w:ascii="Times New Roman" w:eastAsia="Times New Roman" w:hAnsi="Times New Roman" w:cs="Times New Roman"/>
        </w:rPr>
        <w:tab/>
        <w:t>3.1 Functions</w:t>
      </w:r>
    </w:p>
    <w:p w14:paraId="4CB48AE1" w14:textId="77777777" w:rsidR="002C28E9" w:rsidRDefault="002C28E9" w:rsidP="002C28E9">
      <w:r>
        <w:rPr>
          <w:rFonts w:ascii="Times New Roman" w:eastAsia="Times New Roman" w:hAnsi="Times New Roman" w:cs="Times New Roman"/>
        </w:rPr>
        <w:tab/>
        <w:t>3.2 Performance Requirements</w:t>
      </w:r>
    </w:p>
    <w:p w14:paraId="4540C184" w14:textId="77777777" w:rsidR="002C28E9" w:rsidRDefault="002C28E9" w:rsidP="002C28E9">
      <w:r>
        <w:rPr>
          <w:rFonts w:ascii="Times New Roman" w:eastAsia="Times New Roman" w:hAnsi="Times New Roman" w:cs="Times New Roman"/>
        </w:rPr>
        <w:tab/>
        <w:t>3.3 Logical Database Requirements</w:t>
      </w:r>
    </w:p>
    <w:p w14:paraId="604CAE62" w14:textId="77777777" w:rsidR="002C28E9" w:rsidRDefault="002C28E9" w:rsidP="002C28E9">
      <w:r>
        <w:rPr>
          <w:rFonts w:ascii="Times New Roman" w:eastAsia="Times New Roman" w:hAnsi="Times New Roman" w:cs="Times New Roman"/>
        </w:rPr>
        <w:tab/>
        <w:t>3.4 Design Constraints</w:t>
      </w:r>
    </w:p>
    <w:p w14:paraId="78CABFBD" w14:textId="77777777" w:rsidR="002C28E9" w:rsidRDefault="002C28E9" w:rsidP="002C28E9"/>
    <w:p w14:paraId="152AA335" w14:textId="77777777" w:rsidR="002C28E9" w:rsidRDefault="002C28E9" w:rsidP="002C28E9">
      <w:r>
        <w:rPr>
          <w:rFonts w:ascii="Times New Roman" w:eastAsia="Times New Roman" w:hAnsi="Times New Roman" w:cs="Times New Roman"/>
          <w:b/>
        </w:rPr>
        <w:t>4. Management Process</w:t>
      </w:r>
    </w:p>
    <w:p w14:paraId="1FC3F150" w14:textId="77777777" w:rsidR="002C28E9" w:rsidRDefault="002C28E9" w:rsidP="002C28E9">
      <w:r>
        <w:rPr>
          <w:rFonts w:ascii="Times New Roman" w:eastAsia="Times New Roman" w:hAnsi="Times New Roman" w:cs="Times New Roman"/>
        </w:rPr>
        <w:tab/>
        <w:t>4.1 Meeting Schedule</w:t>
      </w:r>
    </w:p>
    <w:p w14:paraId="3B0D415C" w14:textId="77777777" w:rsidR="002C28E9" w:rsidRDefault="002C28E9" w:rsidP="002C28E9">
      <w:r>
        <w:rPr>
          <w:rFonts w:ascii="Times New Roman" w:eastAsia="Times New Roman" w:hAnsi="Times New Roman" w:cs="Times New Roman"/>
        </w:rPr>
        <w:tab/>
        <w:t>4.2 Work Assignment</w:t>
      </w:r>
    </w:p>
    <w:p w14:paraId="06914236" w14:textId="77777777" w:rsidR="002C28E9" w:rsidRDefault="002C28E9" w:rsidP="002C28E9">
      <w:r>
        <w:rPr>
          <w:rFonts w:ascii="Times New Roman" w:eastAsia="Times New Roman" w:hAnsi="Times New Roman" w:cs="Times New Roman"/>
        </w:rPr>
        <w:tab/>
        <w:t>4.3 Marking Rubric</w:t>
      </w:r>
    </w:p>
    <w:p w14:paraId="0DA5D8A7" w14:textId="77777777" w:rsidR="002C28E9" w:rsidRDefault="002C28E9" w:rsidP="002C28E9">
      <w:r>
        <w:rPr>
          <w:rFonts w:ascii="Times New Roman" w:eastAsia="Times New Roman" w:hAnsi="Times New Roman" w:cs="Times New Roman"/>
        </w:rPr>
        <w:tab/>
      </w:r>
      <w:r>
        <w:rPr>
          <w:rFonts w:ascii="Times New Roman" w:eastAsia="Times New Roman" w:hAnsi="Times New Roman" w:cs="Times New Roman"/>
        </w:rPr>
        <w:tab/>
        <w:t>4.3.1 Missing work policy</w:t>
      </w:r>
    </w:p>
    <w:p w14:paraId="2E7539A3" w14:textId="77777777" w:rsidR="002C28E9" w:rsidRDefault="002C28E9" w:rsidP="002C28E9">
      <w:pPr>
        <w:ind w:right="270"/>
      </w:pPr>
      <w:r>
        <w:rPr>
          <w:rFonts w:ascii="Times New Roman" w:eastAsia="Times New Roman" w:hAnsi="Times New Roman" w:cs="Times New Roman"/>
        </w:rPr>
        <w:tab/>
        <w:t>4.4 Collaboration Platform</w:t>
      </w:r>
    </w:p>
    <w:p w14:paraId="6230FA2E" w14:textId="77777777" w:rsidR="002C28E9" w:rsidRDefault="002C28E9" w:rsidP="002C28E9">
      <w:pPr>
        <w:ind w:right="270"/>
      </w:pPr>
    </w:p>
    <w:p w14:paraId="0BFA99FF" w14:textId="77777777" w:rsidR="002C28E9" w:rsidRDefault="002C28E9" w:rsidP="002C28E9">
      <w:r>
        <w:br w:type="page"/>
      </w:r>
    </w:p>
    <w:p w14:paraId="27F2729A" w14:textId="77777777" w:rsidR="002C28E9" w:rsidRDefault="002C28E9" w:rsidP="002C28E9">
      <w:pPr>
        <w:ind w:right="270"/>
      </w:pPr>
      <w:r>
        <w:rPr>
          <w:rFonts w:ascii="Times New Roman" w:eastAsia="Times New Roman" w:hAnsi="Times New Roman" w:cs="Times New Roman"/>
          <w:b/>
          <w:sz w:val="28"/>
          <w:szCs w:val="28"/>
        </w:rPr>
        <w:lastRenderedPageBreak/>
        <w:t>1.Introduction</w:t>
      </w:r>
    </w:p>
    <w:p w14:paraId="1B2342CF" w14:textId="77777777" w:rsidR="002C28E9" w:rsidRDefault="002C28E9" w:rsidP="002C28E9">
      <w:pPr>
        <w:ind w:right="270"/>
      </w:pPr>
      <w:r>
        <w:rPr>
          <w:rFonts w:ascii="Times New Roman" w:eastAsia="Times New Roman" w:hAnsi="Times New Roman" w:cs="Times New Roman"/>
        </w:rPr>
        <w:tab/>
        <w:t xml:space="preserve">This Software Requirement Specification (SRS) document provides an overview of the web system. It enlists the purpose and scope of the website, descriptions of the product and function, the requirements of the system, and the management process. </w:t>
      </w:r>
    </w:p>
    <w:p w14:paraId="32C6AFE7" w14:textId="77777777" w:rsidR="002C28E9" w:rsidRDefault="002C28E9" w:rsidP="002C28E9">
      <w:pPr>
        <w:ind w:right="270"/>
      </w:pPr>
    </w:p>
    <w:p w14:paraId="0B570D4F" w14:textId="77777777" w:rsidR="002C28E9" w:rsidRDefault="002C28E9" w:rsidP="002C28E9">
      <w:pPr>
        <w:ind w:right="270"/>
      </w:pPr>
      <w:r>
        <w:rPr>
          <w:rFonts w:ascii="Times New Roman" w:eastAsia="Times New Roman" w:hAnsi="Times New Roman" w:cs="Times New Roman"/>
        </w:rPr>
        <w:tab/>
      </w:r>
      <w:r>
        <w:rPr>
          <w:rFonts w:ascii="Times New Roman" w:eastAsia="Times New Roman" w:hAnsi="Times New Roman" w:cs="Times New Roman"/>
          <w:b/>
          <w:sz w:val="24"/>
          <w:szCs w:val="24"/>
        </w:rPr>
        <w:t>1.1 Purpose</w:t>
      </w:r>
    </w:p>
    <w:p w14:paraId="25A641C1" w14:textId="77777777" w:rsidR="002C28E9" w:rsidRDefault="002C28E9" w:rsidP="002C28E9">
      <w:pPr>
        <w:ind w:right="270" w:firstLine="720"/>
      </w:pPr>
      <w:r>
        <w:rPr>
          <w:rFonts w:ascii="Times New Roman" w:eastAsia="Times New Roman" w:hAnsi="Times New Roman" w:cs="Times New Roman"/>
        </w:rPr>
        <w:t xml:space="preserve">The purpose of the website is to create and host video game reviews. The users will be able to </w:t>
      </w:r>
      <w:del w:id="30" w:author="Ben Zhang" w:date="2017-01-28T09:15:00Z">
        <w:r w:rsidDel="00803622">
          <w:rPr>
            <w:rFonts w:ascii="Times New Roman" w:eastAsia="Times New Roman" w:hAnsi="Times New Roman" w:cs="Times New Roman"/>
          </w:rPr>
          <w:delText>comment on and</w:delText>
        </w:r>
      </w:del>
      <w:r>
        <w:rPr>
          <w:rFonts w:ascii="Times New Roman" w:eastAsia="Times New Roman" w:hAnsi="Times New Roman" w:cs="Times New Roman"/>
        </w:rPr>
        <w:t xml:space="preserve"> interact with the reviews. It will serve as a game blog and an online forum for users to view topics and </w:t>
      </w:r>
      <w:del w:id="31" w:author="Ben Zhang" w:date="2017-01-28T09:16:00Z">
        <w:r w:rsidDel="00803622">
          <w:rPr>
            <w:rFonts w:ascii="Times New Roman" w:eastAsia="Times New Roman" w:hAnsi="Times New Roman" w:cs="Times New Roman"/>
          </w:rPr>
          <w:delText xml:space="preserve">discuss existing and </w:delText>
        </w:r>
      </w:del>
      <w:r>
        <w:rPr>
          <w:rFonts w:ascii="Times New Roman" w:eastAsia="Times New Roman" w:hAnsi="Times New Roman" w:cs="Times New Roman"/>
        </w:rPr>
        <w:t>upcoming game titles.</w:t>
      </w:r>
    </w:p>
    <w:p w14:paraId="76354979" w14:textId="77777777" w:rsidR="002C28E9" w:rsidRDefault="002C28E9" w:rsidP="002C28E9">
      <w:pPr>
        <w:ind w:right="270"/>
      </w:pPr>
      <w:r>
        <w:rPr>
          <w:rFonts w:ascii="Times New Roman" w:eastAsia="Times New Roman" w:hAnsi="Times New Roman" w:cs="Times New Roman"/>
        </w:rPr>
        <w:tab/>
      </w:r>
    </w:p>
    <w:p w14:paraId="7550A848" w14:textId="77777777" w:rsidR="002C28E9" w:rsidRDefault="002C28E9" w:rsidP="002C28E9">
      <w:pPr>
        <w:ind w:right="270" w:firstLine="720"/>
      </w:pPr>
      <w:r>
        <w:rPr>
          <w:rFonts w:ascii="Times New Roman" w:eastAsia="Times New Roman" w:hAnsi="Times New Roman" w:cs="Times New Roman"/>
          <w:b/>
          <w:sz w:val="24"/>
          <w:szCs w:val="24"/>
        </w:rPr>
        <w:t>1.2 Scope</w:t>
      </w:r>
    </w:p>
    <w:p w14:paraId="3254BFC7" w14:textId="77777777" w:rsidR="002C28E9" w:rsidRDefault="002C28E9" w:rsidP="002C28E9">
      <w:pPr>
        <w:ind w:right="270"/>
      </w:pPr>
      <w:r>
        <w:rPr>
          <w:rFonts w:ascii="Times New Roman" w:eastAsia="Times New Roman" w:hAnsi="Times New Roman" w:cs="Times New Roman"/>
        </w:rPr>
        <w:tab/>
        <w:t>The goal of the website is to inform users of future game releases, as well as to provide reviewers’ opinions and recommendations for the games. In addition, the website will help to foster a healthy online community through the website forum.</w:t>
      </w:r>
    </w:p>
    <w:p w14:paraId="784E053D" w14:textId="77777777" w:rsidR="002C28E9" w:rsidRDefault="002C28E9" w:rsidP="002C28E9">
      <w:r>
        <w:rPr>
          <w:rFonts w:ascii="Times New Roman" w:eastAsia="Times New Roman" w:hAnsi="Times New Roman" w:cs="Times New Roman"/>
        </w:rPr>
        <w:tab/>
        <w:t>The main reason for the creation of this website is because we are passionate about gaming, and want to share our ideas with the world; also, if our website is able to generate substantial traffic, we will be able to make profits from displaying advertisements.</w:t>
      </w:r>
    </w:p>
    <w:p w14:paraId="642BEE18" w14:textId="77777777" w:rsidR="002C28E9" w:rsidRDefault="002C28E9" w:rsidP="002C28E9">
      <w:pPr>
        <w:ind w:right="270"/>
      </w:pPr>
      <w:r>
        <w:rPr>
          <w:rFonts w:ascii="Times New Roman" w:eastAsia="Times New Roman" w:hAnsi="Times New Roman" w:cs="Times New Roman"/>
        </w:rPr>
        <w:tab/>
      </w:r>
    </w:p>
    <w:p w14:paraId="0459EF28" w14:textId="77777777" w:rsidR="002C28E9" w:rsidRDefault="002C28E9" w:rsidP="002C28E9">
      <w:pPr>
        <w:ind w:right="270" w:firstLine="720"/>
      </w:pPr>
      <w:r>
        <w:rPr>
          <w:rFonts w:ascii="Times New Roman" w:eastAsia="Times New Roman" w:hAnsi="Times New Roman" w:cs="Times New Roman"/>
          <w:b/>
          <w:sz w:val="24"/>
          <w:szCs w:val="24"/>
        </w:rPr>
        <w:t>1.3 References</w:t>
      </w:r>
    </w:p>
    <w:p w14:paraId="09387C3E" w14:textId="77777777" w:rsidR="002C28E9" w:rsidRDefault="002C28E9" w:rsidP="002C28E9">
      <w:pPr>
        <w:ind w:right="270"/>
      </w:pPr>
      <w:r>
        <w:rPr>
          <w:rFonts w:ascii="Times New Roman" w:eastAsia="Times New Roman" w:hAnsi="Times New Roman" w:cs="Times New Roman"/>
        </w:rPr>
        <w:t xml:space="preserve">IGN website: </w:t>
      </w:r>
      <w:hyperlink r:id="rId31">
        <w:r>
          <w:rPr>
            <w:color w:val="1155CC"/>
            <w:u w:val="single"/>
          </w:rPr>
          <w:t>http://ca.ign.com/</w:t>
        </w:r>
      </w:hyperlink>
    </w:p>
    <w:p w14:paraId="57031E87" w14:textId="77777777" w:rsidR="002C28E9" w:rsidRDefault="002C28E9" w:rsidP="002C28E9">
      <w:pPr>
        <w:ind w:right="270"/>
      </w:pPr>
      <w:r>
        <w:rPr>
          <w:rFonts w:ascii="Times New Roman" w:eastAsia="Times New Roman" w:hAnsi="Times New Roman" w:cs="Times New Roman"/>
        </w:rPr>
        <w:t xml:space="preserve">Gamespot website: </w:t>
      </w:r>
      <w:hyperlink r:id="rId32">
        <w:r>
          <w:rPr>
            <w:color w:val="1155CC"/>
            <w:u w:val="single"/>
          </w:rPr>
          <w:t>http://www.gamespot.com/</w:t>
        </w:r>
      </w:hyperlink>
    </w:p>
    <w:p w14:paraId="2DB7103D" w14:textId="77777777" w:rsidR="002C28E9" w:rsidRDefault="002C28E9" w:rsidP="002C28E9">
      <w:pPr>
        <w:ind w:right="270"/>
      </w:pPr>
    </w:p>
    <w:p w14:paraId="62F6BCEA" w14:textId="77777777" w:rsidR="002C28E9" w:rsidRDefault="002C28E9" w:rsidP="002C28E9">
      <w:pPr>
        <w:ind w:right="270"/>
      </w:pPr>
    </w:p>
    <w:p w14:paraId="2EBA4529" w14:textId="77777777" w:rsidR="002C28E9" w:rsidRDefault="002C28E9" w:rsidP="002C28E9">
      <w:pPr>
        <w:ind w:right="270"/>
      </w:pPr>
      <w:r>
        <w:rPr>
          <w:rFonts w:ascii="Times New Roman" w:eastAsia="Times New Roman" w:hAnsi="Times New Roman" w:cs="Times New Roman"/>
          <w:b/>
          <w:sz w:val="28"/>
          <w:szCs w:val="28"/>
        </w:rPr>
        <w:t>2.Description</w:t>
      </w:r>
    </w:p>
    <w:p w14:paraId="3AFBFBCE" w14:textId="77777777" w:rsidR="002C28E9" w:rsidRDefault="002C28E9" w:rsidP="002C28E9">
      <w:pPr>
        <w:ind w:right="270"/>
      </w:pPr>
      <w:r>
        <w:rPr>
          <w:rFonts w:ascii="Times New Roman" w:eastAsia="Times New Roman" w:hAnsi="Times New Roman" w:cs="Times New Roman"/>
          <w:b/>
          <w:sz w:val="28"/>
          <w:szCs w:val="28"/>
        </w:rPr>
        <w:tab/>
      </w:r>
      <w:r>
        <w:rPr>
          <w:rFonts w:ascii="Times New Roman" w:eastAsia="Times New Roman" w:hAnsi="Times New Roman" w:cs="Times New Roman"/>
        </w:rPr>
        <w:t>The</w:t>
      </w:r>
      <w:del w:id="32" w:author="Ben Zhang" w:date="2017-01-26T12:40:00Z">
        <w:r w:rsidDel="006E5E04">
          <w:rPr>
            <w:rFonts w:ascii="Times New Roman" w:eastAsia="Times New Roman" w:hAnsi="Times New Roman" w:cs="Times New Roman"/>
          </w:rPr>
          <w:delText xml:space="preserve"> HonestGames™</w:delText>
        </w:r>
      </w:del>
      <w:ins w:id="33" w:author="Ben Zhang" w:date="2017-01-26T12:40:00Z">
        <w:r>
          <w:rPr>
            <w:rFonts w:ascii="Times New Roman" w:eastAsia="Times New Roman" w:hAnsi="Times New Roman" w:cs="Times New Roman"/>
          </w:rPr>
          <w:t xml:space="preserve"> Games Review 8</w:t>
        </w:r>
      </w:ins>
      <w:r>
        <w:rPr>
          <w:rFonts w:ascii="Times New Roman" w:eastAsia="Times New Roman" w:hAnsi="Times New Roman" w:cs="Times New Roman"/>
        </w:rPr>
        <w:t xml:space="preserve"> web system is a website that hosts a collection of game reviews and upcoming game news. It will foster an online community by allowing users to interact with the reviews</w:t>
      </w:r>
      <w:del w:id="34" w:author="Ben Zhang" w:date="2017-01-28T09:17:00Z">
        <w:r w:rsidDel="00803622">
          <w:rPr>
            <w:rFonts w:ascii="Times New Roman" w:eastAsia="Times New Roman" w:hAnsi="Times New Roman" w:cs="Times New Roman"/>
          </w:rPr>
          <w:delText>,</w:delText>
        </w:r>
      </w:del>
      <w:ins w:id="35" w:author="Ben Zhang" w:date="2017-01-28T09:21:00Z">
        <w:r>
          <w:rPr>
            <w:rFonts w:ascii="Times New Roman" w:eastAsia="Times New Roman" w:hAnsi="Times New Roman" w:cs="Times New Roman"/>
          </w:rPr>
          <w:t xml:space="preserve"> as well as signing up for an account.</w:t>
        </w:r>
      </w:ins>
      <w:r>
        <w:rPr>
          <w:rFonts w:ascii="Times New Roman" w:eastAsia="Times New Roman" w:hAnsi="Times New Roman" w:cs="Times New Roman"/>
        </w:rPr>
        <w:t xml:space="preserve"> </w:t>
      </w:r>
      <w:del w:id="36" w:author="Ben Zhang" w:date="2017-01-28T09:17:00Z">
        <w:r w:rsidDel="00803622">
          <w:rPr>
            <w:rFonts w:ascii="Times New Roman" w:eastAsia="Times New Roman" w:hAnsi="Times New Roman" w:cs="Times New Roman"/>
          </w:rPr>
          <w:delText>as well as posting on the built in forum by signing up for an account.</w:delText>
        </w:r>
      </w:del>
    </w:p>
    <w:p w14:paraId="6FF7D35E" w14:textId="77777777" w:rsidR="002C28E9" w:rsidRDefault="002C28E9" w:rsidP="002C28E9">
      <w:pPr>
        <w:ind w:right="270"/>
      </w:pPr>
    </w:p>
    <w:p w14:paraId="1174AC92" w14:textId="77777777" w:rsidR="002C28E9" w:rsidRDefault="002C28E9" w:rsidP="002C28E9">
      <w:pPr>
        <w:ind w:right="270"/>
      </w:pPr>
      <w:r>
        <w:rPr>
          <w:rFonts w:ascii="Times New Roman" w:eastAsia="Times New Roman" w:hAnsi="Times New Roman" w:cs="Times New Roman"/>
        </w:rPr>
        <w:tab/>
      </w:r>
      <w:r>
        <w:rPr>
          <w:rFonts w:ascii="Times New Roman" w:eastAsia="Times New Roman" w:hAnsi="Times New Roman" w:cs="Times New Roman"/>
          <w:b/>
          <w:sz w:val="24"/>
          <w:szCs w:val="24"/>
        </w:rPr>
        <w:t>2.1 Product Perspective</w:t>
      </w:r>
    </w:p>
    <w:p w14:paraId="440D1469" w14:textId="77777777" w:rsidR="002C28E9" w:rsidRDefault="002C28E9" w:rsidP="002C28E9">
      <w:pPr>
        <w:ind w:firstLine="720"/>
      </w:pPr>
      <w:r>
        <w:rPr>
          <w:rFonts w:ascii="Times New Roman" w:eastAsia="Times New Roman" w:hAnsi="Times New Roman" w:cs="Times New Roman"/>
        </w:rPr>
        <w:t>The HonestGames™ web system is similar to other web systems in the existing market. IGN and Gamespot are two of the most dominant competitors to this system; however, their scoring system is often inconsistent and influenced by sponsorship. This product will differentiate from them by offering honest reviews in a group instead.</w:t>
      </w:r>
    </w:p>
    <w:p w14:paraId="44D4E2E6" w14:textId="77777777" w:rsidR="002C28E9" w:rsidRDefault="002C28E9" w:rsidP="002C28E9">
      <w:r>
        <w:rPr>
          <w:rFonts w:ascii="Times New Roman" w:eastAsia="Times New Roman" w:hAnsi="Times New Roman" w:cs="Times New Roman"/>
        </w:rPr>
        <w:tab/>
        <w:t>Conversely, this system will borrow elements from their webpage architecture, such as categorizing games based on consoles, as well as including a list of popular upcoming titles on the side of the webpage.</w:t>
      </w:r>
    </w:p>
    <w:p w14:paraId="36117AD4" w14:textId="77777777" w:rsidR="002C28E9" w:rsidRDefault="002C28E9" w:rsidP="002C28E9">
      <w:pPr>
        <w:ind w:right="270"/>
      </w:pPr>
      <w:r>
        <w:rPr>
          <w:rFonts w:ascii="Times New Roman" w:eastAsia="Times New Roman" w:hAnsi="Times New Roman" w:cs="Times New Roman"/>
        </w:rPr>
        <w:tab/>
      </w:r>
    </w:p>
    <w:p w14:paraId="57A1F8B9" w14:textId="77777777" w:rsidR="002C28E9" w:rsidRDefault="002C28E9" w:rsidP="002C28E9">
      <w:pPr>
        <w:ind w:right="270" w:firstLine="720"/>
      </w:pPr>
      <w:r>
        <w:rPr>
          <w:rFonts w:ascii="Times New Roman" w:eastAsia="Times New Roman" w:hAnsi="Times New Roman" w:cs="Times New Roman"/>
          <w:b/>
          <w:sz w:val="24"/>
          <w:szCs w:val="24"/>
        </w:rPr>
        <w:t>2.2 Product Functions</w:t>
      </w:r>
      <w:r>
        <w:rPr>
          <w:rFonts w:ascii="Times New Roman" w:eastAsia="Times New Roman" w:hAnsi="Times New Roman" w:cs="Times New Roman"/>
          <w:b/>
          <w:sz w:val="24"/>
          <w:szCs w:val="24"/>
        </w:rPr>
        <w:tab/>
      </w:r>
      <w:r>
        <w:rPr>
          <w:rFonts w:ascii="Times New Roman" w:eastAsia="Times New Roman" w:hAnsi="Times New Roman" w:cs="Times New Roman"/>
        </w:rPr>
        <w:tab/>
      </w:r>
    </w:p>
    <w:p w14:paraId="7BCFA5A6" w14:textId="77777777" w:rsidR="002C28E9" w:rsidDel="00803622" w:rsidRDefault="002C28E9" w:rsidP="002C28E9">
      <w:pPr>
        <w:ind w:right="270"/>
        <w:rPr>
          <w:del w:id="37" w:author="Ben Zhang" w:date="2017-01-28T09:19:00Z"/>
        </w:rPr>
      </w:pPr>
      <w:r>
        <w:rPr>
          <w:rFonts w:ascii="Times New Roman" w:eastAsia="Times New Roman" w:hAnsi="Times New Roman" w:cs="Times New Roman"/>
        </w:rPr>
        <w:tab/>
        <w:t xml:space="preserve">The web system will host a category of game reviews based on the console type, each game review will be available for scoring </w:t>
      </w:r>
      <w:del w:id="38" w:author="Ben Zhang" w:date="2017-01-28T09:18:00Z">
        <w:r w:rsidDel="00803622">
          <w:rPr>
            <w:rFonts w:ascii="Times New Roman" w:eastAsia="Times New Roman" w:hAnsi="Times New Roman" w:cs="Times New Roman"/>
          </w:rPr>
          <w:delText xml:space="preserve">and commenting </w:delText>
        </w:r>
      </w:del>
      <w:r>
        <w:rPr>
          <w:rFonts w:ascii="Times New Roman" w:eastAsia="Times New Roman" w:hAnsi="Times New Roman" w:cs="Times New Roman"/>
        </w:rPr>
        <w:t>by reviewers and users. The users will be able to view popular upcoming titles, as well as hot topics and popular reviews on the main page. The users will be able to sign up for an account</w:t>
      </w:r>
      <w:ins w:id="39" w:author="Ben Zhang" w:date="2017-01-28T09:18:00Z">
        <w:r>
          <w:rPr>
            <w:rFonts w:ascii="Times New Roman" w:eastAsia="Times New Roman" w:hAnsi="Times New Roman" w:cs="Times New Roman"/>
          </w:rPr>
          <w:t>.</w:t>
        </w:r>
      </w:ins>
      <w:r>
        <w:rPr>
          <w:rFonts w:ascii="Times New Roman" w:eastAsia="Times New Roman" w:hAnsi="Times New Roman" w:cs="Times New Roman"/>
        </w:rPr>
        <w:t xml:space="preserve"> </w:t>
      </w:r>
      <w:del w:id="40" w:author="Ben Zhang" w:date="2017-01-28T09:18:00Z">
        <w:r w:rsidDel="00803622">
          <w:rPr>
            <w:rFonts w:ascii="Times New Roman" w:eastAsia="Times New Roman" w:hAnsi="Times New Roman" w:cs="Times New Roman"/>
          </w:rPr>
          <w:delText>to access the website forum, they</w:delText>
        </w:r>
      </w:del>
      <w:r>
        <w:rPr>
          <w:rFonts w:ascii="Times New Roman" w:eastAsia="Times New Roman" w:hAnsi="Times New Roman" w:cs="Times New Roman"/>
        </w:rPr>
        <w:t xml:space="preserve"> </w:t>
      </w:r>
      <w:del w:id="41" w:author="Ben Zhang" w:date="2017-01-28T09:19:00Z">
        <w:r w:rsidDel="00803622">
          <w:rPr>
            <w:rFonts w:ascii="Times New Roman" w:eastAsia="Times New Roman" w:hAnsi="Times New Roman" w:cs="Times New Roman"/>
          </w:rPr>
          <w:delText xml:space="preserve">can then post topics and </w:delText>
        </w:r>
        <w:r w:rsidDel="00803622">
          <w:rPr>
            <w:rFonts w:ascii="Times New Roman" w:eastAsia="Times New Roman" w:hAnsi="Times New Roman" w:cs="Times New Roman"/>
          </w:rPr>
          <w:lastRenderedPageBreak/>
          <w:delText xml:space="preserve">comment on other topics. </w:delText>
        </w:r>
      </w:del>
      <w:r>
        <w:rPr>
          <w:rFonts w:ascii="Times New Roman" w:eastAsia="Times New Roman" w:hAnsi="Times New Roman" w:cs="Times New Roman"/>
        </w:rPr>
        <w:t xml:space="preserve">In addition, the users will be able to search for reviews based on tags reviewers has added to the review. </w:t>
      </w:r>
      <w:del w:id="42" w:author="Ben Zhang" w:date="2017-01-28T09:19:00Z">
        <w:r w:rsidDel="00803622">
          <w:rPr>
            <w:rFonts w:ascii="Times New Roman" w:eastAsia="Times New Roman" w:hAnsi="Times New Roman" w:cs="Times New Roman"/>
          </w:rPr>
          <w:delText>The forum will be separated by sections and moderated by the reviewers. The reviewers will be able to add/remove and modify the reviews, the upcoming titles, and hot topics.</w:delText>
        </w:r>
      </w:del>
      <w:ins w:id="43" w:author="Ben Zhang" w:date="2017-01-28T09:19:00Z">
        <w:r>
          <w:rPr>
            <w:rFonts w:ascii="Times New Roman" w:eastAsia="Times New Roman" w:hAnsi="Times New Roman" w:cs="Times New Roman"/>
          </w:rPr>
          <w:t xml:space="preserve"> An online forum where </w:t>
        </w:r>
      </w:ins>
      <w:ins w:id="44" w:author="Ben Zhang" w:date="2017-01-28T09:20:00Z">
        <w:r>
          <w:rPr>
            <w:rFonts w:ascii="Times New Roman" w:eastAsia="Times New Roman" w:hAnsi="Times New Roman" w:cs="Times New Roman"/>
          </w:rPr>
          <w:t>users</w:t>
        </w:r>
      </w:ins>
      <w:ins w:id="45" w:author="Ben Zhang" w:date="2017-01-28T09:19:00Z">
        <w:r>
          <w:rPr>
            <w:rFonts w:ascii="Times New Roman" w:eastAsia="Times New Roman" w:hAnsi="Times New Roman" w:cs="Times New Roman"/>
          </w:rPr>
          <w:t xml:space="preserve"> </w:t>
        </w:r>
      </w:ins>
      <w:ins w:id="46" w:author="Ben Zhang" w:date="2017-01-28T09:20:00Z">
        <w:r>
          <w:rPr>
            <w:rFonts w:ascii="Times New Roman" w:eastAsia="Times New Roman" w:hAnsi="Times New Roman" w:cs="Times New Roman"/>
          </w:rPr>
          <w:t>can post topics and comment on other topics may also be implemented if time permits.</w:t>
        </w:r>
      </w:ins>
    </w:p>
    <w:p w14:paraId="6812C657" w14:textId="77777777" w:rsidR="002C28E9" w:rsidRDefault="002C28E9" w:rsidP="002C28E9">
      <w:pPr>
        <w:ind w:right="270"/>
      </w:pPr>
      <w:del w:id="47" w:author="Ben Zhang" w:date="2017-01-28T09:19:00Z">
        <w:r w:rsidDel="00803622">
          <w:rPr>
            <w:rFonts w:ascii="Times New Roman" w:eastAsia="Times New Roman" w:hAnsi="Times New Roman" w:cs="Times New Roman"/>
          </w:rPr>
          <w:tab/>
        </w:r>
      </w:del>
    </w:p>
    <w:p w14:paraId="334FED52" w14:textId="77777777" w:rsidR="002C28E9" w:rsidRDefault="002C28E9" w:rsidP="002C28E9">
      <w:pPr>
        <w:ind w:right="270"/>
      </w:pPr>
    </w:p>
    <w:p w14:paraId="1C5023FB" w14:textId="77777777" w:rsidR="002C28E9" w:rsidRDefault="002C28E9" w:rsidP="002C28E9">
      <w:pPr>
        <w:ind w:right="270"/>
      </w:pPr>
    </w:p>
    <w:p w14:paraId="498108B5" w14:textId="77777777" w:rsidR="002C28E9" w:rsidRDefault="002C28E9" w:rsidP="002C28E9">
      <w:pPr>
        <w:ind w:right="270" w:firstLine="720"/>
      </w:pPr>
      <w:r>
        <w:rPr>
          <w:rFonts w:ascii="Times New Roman" w:eastAsia="Times New Roman" w:hAnsi="Times New Roman" w:cs="Times New Roman"/>
          <w:b/>
          <w:sz w:val="24"/>
          <w:szCs w:val="24"/>
        </w:rPr>
        <w:t>2.3 User Characteristics</w:t>
      </w:r>
    </w:p>
    <w:p w14:paraId="7637EE41" w14:textId="77777777" w:rsidR="002C28E9" w:rsidRDefault="002C28E9" w:rsidP="002C28E9">
      <w:pPr>
        <w:ind w:right="270" w:firstLine="720"/>
      </w:pPr>
      <w:r>
        <w:rPr>
          <w:rFonts w:ascii="Times New Roman" w:eastAsia="Times New Roman" w:hAnsi="Times New Roman" w:cs="Times New Roman"/>
        </w:rPr>
        <w:t xml:space="preserve"> The target age demographic are teenagers and adults,  ranging from 13 to 40 and above. The target users are likely to spend time on the internet and are familiar with other similar web system layouts and functions. The system will design web page layout similar to other systems to allow ease of use for the experienced users.</w:t>
      </w:r>
    </w:p>
    <w:p w14:paraId="5ABC2009" w14:textId="77777777" w:rsidR="002C28E9" w:rsidRDefault="002C28E9" w:rsidP="002C28E9">
      <w:pPr>
        <w:ind w:right="270"/>
      </w:pPr>
    </w:p>
    <w:p w14:paraId="7E25CCD0" w14:textId="77777777" w:rsidR="002C28E9" w:rsidRDefault="002C28E9" w:rsidP="002C28E9">
      <w:r>
        <w:rPr>
          <w:rFonts w:ascii="Times New Roman" w:eastAsia="Times New Roman" w:hAnsi="Times New Roman" w:cs="Times New Roman"/>
          <w:b/>
          <w:sz w:val="28"/>
          <w:szCs w:val="28"/>
        </w:rPr>
        <w:t>3. Specific Requirements</w:t>
      </w:r>
    </w:p>
    <w:p w14:paraId="0B2F35B6" w14:textId="77777777" w:rsidR="002C28E9" w:rsidRDefault="002C28E9" w:rsidP="002C28E9">
      <w:r>
        <w:rPr>
          <w:rFonts w:ascii="Times New Roman" w:eastAsia="Times New Roman" w:hAnsi="Times New Roman" w:cs="Times New Roman"/>
          <w:b/>
          <w:sz w:val="28"/>
          <w:szCs w:val="28"/>
        </w:rPr>
        <w:tab/>
      </w:r>
      <w:r>
        <w:rPr>
          <w:rFonts w:ascii="Times New Roman" w:eastAsia="Times New Roman" w:hAnsi="Times New Roman" w:cs="Times New Roman"/>
        </w:rPr>
        <w:t xml:space="preserve">The </w:t>
      </w:r>
      <w:del w:id="48" w:author="Ben Zhang" w:date="2017-01-28T09:29:00Z">
        <w:r w:rsidDel="00823D4D">
          <w:rPr>
            <w:rFonts w:ascii="Times New Roman" w:eastAsia="Times New Roman" w:hAnsi="Times New Roman" w:cs="Times New Roman"/>
          </w:rPr>
          <w:delText xml:space="preserve">HonestGames™ </w:delText>
        </w:r>
      </w:del>
      <w:ins w:id="49" w:author="Ben Zhang" w:date="2017-01-28T09:29:00Z">
        <w:r>
          <w:rPr>
            <w:rFonts w:ascii="Times New Roman" w:eastAsia="Times New Roman" w:hAnsi="Times New Roman" w:cs="Times New Roman"/>
          </w:rPr>
          <w:t xml:space="preserve">Game Review 8™ </w:t>
        </w:r>
      </w:ins>
      <w:r>
        <w:rPr>
          <w:rFonts w:ascii="Times New Roman" w:eastAsia="Times New Roman" w:hAnsi="Times New Roman" w:cs="Times New Roman"/>
        </w:rPr>
        <w:t>web system will use HTML to format the web page elements, CSS to style the webpage elements and contents, PHP for backend functions, and SQL for database management.</w:t>
      </w:r>
    </w:p>
    <w:p w14:paraId="2D2C3B32" w14:textId="77777777" w:rsidR="002C28E9" w:rsidRDefault="002C28E9" w:rsidP="002C28E9">
      <w:r>
        <w:rPr>
          <w:rFonts w:ascii="Times New Roman" w:eastAsia="Times New Roman" w:hAnsi="Times New Roman" w:cs="Times New Roman"/>
        </w:rPr>
        <w:tab/>
      </w:r>
    </w:p>
    <w:p w14:paraId="14E7A9DC" w14:textId="77777777" w:rsidR="002C28E9" w:rsidRDefault="002C28E9" w:rsidP="002C28E9">
      <w:pPr>
        <w:ind w:firstLine="720"/>
      </w:pPr>
      <w:r>
        <w:rPr>
          <w:rFonts w:ascii="Times New Roman" w:eastAsia="Times New Roman" w:hAnsi="Times New Roman" w:cs="Times New Roman"/>
          <w:b/>
          <w:sz w:val="24"/>
          <w:szCs w:val="24"/>
        </w:rPr>
        <w:t>3.1 Functions</w:t>
      </w:r>
    </w:p>
    <w:p w14:paraId="166C1559" w14:textId="77777777" w:rsidR="002C28E9" w:rsidRDefault="002C28E9" w:rsidP="002C28E9">
      <w:r>
        <w:rPr>
          <w:rFonts w:ascii="Times New Roman" w:eastAsia="Times New Roman" w:hAnsi="Times New Roman" w:cs="Times New Roman"/>
          <w:b/>
          <w:sz w:val="24"/>
          <w:szCs w:val="24"/>
        </w:rPr>
        <w:tab/>
      </w:r>
      <w:r>
        <w:rPr>
          <w:rFonts w:ascii="Times New Roman" w:eastAsia="Times New Roman" w:hAnsi="Times New Roman" w:cs="Times New Roman"/>
        </w:rPr>
        <w:t xml:space="preserve">The web system will display reviews for games in a blog fashion, allowing for </w:t>
      </w:r>
      <w:del w:id="50" w:author="Ben Zhang" w:date="2017-01-28T09:21:00Z">
        <w:r w:rsidDel="00BC4679">
          <w:rPr>
            <w:rFonts w:ascii="Times New Roman" w:eastAsia="Times New Roman" w:hAnsi="Times New Roman" w:cs="Times New Roman"/>
          </w:rPr>
          <w:delText xml:space="preserve">commenting and </w:delText>
        </w:r>
        <w:r w:rsidDel="00624B69">
          <w:rPr>
            <w:rFonts w:ascii="Times New Roman" w:eastAsia="Times New Roman" w:hAnsi="Times New Roman" w:cs="Times New Roman"/>
          </w:rPr>
          <w:delText xml:space="preserve">scoring </w:delText>
        </w:r>
      </w:del>
      <w:ins w:id="51" w:author="Ben Zhang" w:date="2017-01-28T09:21:00Z">
        <w:r>
          <w:rPr>
            <w:rFonts w:ascii="Times New Roman" w:eastAsia="Times New Roman" w:hAnsi="Times New Roman" w:cs="Times New Roman"/>
          </w:rPr>
          <w:t>upvoting</w:t>
        </w:r>
      </w:ins>
      <w:ins w:id="52" w:author="Ben Zhang" w:date="2017-01-28T09:22:00Z">
        <w:r>
          <w:rPr>
            <w:rFonts w:ascii="Times New Roman" w:eastAsia="Times New Roman" w:hAnsi="Times New Roman" w:cs="Times New Roman"/>
          </w:rPr>
          <w:t xml:space="preserve"> and downvoting</w:t>
        </w:r>
      </w:ins>
      <w:ins w:id="53" w:author="Ben Zhang" w:date="2017-01-28T09:21:00Z">
        <w:r>
          <w:rPr>
            <w:rFonts w:ascii="Times New Roman" w:eastAsia="Times New Roman" w:hAnsi="Times New Roman" w:cs="Times New Roman"/>
          </w:rPr>
          <w:t xml:space="preserve"> </w:t>
        </w:r>
      </w:ins>
      <w:r>
        <w:rPr>
          <w:rFonts w:ascii="Times New Roman" w:eastAsia="Times New Roman" w:hAnsi="Times New Roman" w:cs="Times New Roman"/>
        </w:rPr>
        <w:t xml:space="preserve">at the bottom of the review. The system will host media including text, images, and videos. Text will be used to convey reviews, images and videos may be embedded in the reviews to supplement them. The system will allow account registration and deregistration. </w:t>
      </w:r>
      <w:del w:id="54" w:author="Ben Zhang" w:date="2017-01-28T09:22:00Z">
        <w:r w:rsidDel="00104727">
          <w:rPr>
            <w:rFonts w:ascii="Times New Roman" w:eastAsia="Times New Roman" w:hAnsi="Times New Roman" w:cs="Times New Roman"/>
          </w:rPr>
          <w:delText>Registered users will be able to create posts, delete/edit posts, and comment on posts.</w:delText>
        </w:r>
        <w:r w:rsidDel="00104727">
          <w:rPr>
            <w:rFonts w:ascii="Times New Roman" w:eastAsia="Times New Roman" w:hAnsi="Times New Roman" w:cs="Times New Roman"/>
            <w:sz w:val="24"/>
            <w:szCs w:val="24"/>
          </w:rPr>
          <w:delText xml:space="preserve"> </w:delText>
        </w:r>
      </w:del>
      <w:ins w:id="55" w:author="Ben Zhang" w:date="2017-01-28T09:23:00Z">
        <w:r>
          <w:rPr>
            <w:rFonts w:ascii="Times New Roman" w:eastAsia="Times New Roman" w:hAnsi="Times New Roman" w:cs="Times New Roman"/>
            <w:sz w:val="24"/>
            <w:szCs w:val="24"/>
          </w:rPr>
          <w:t>U</w:t>
        </w:r>
      </w:ins>
      <w:ins w:id="56" w:author="Ben Zhang" w:date="2017-01-28T09:22:00Z">
        <w:r>
          <w:rPr>
            <w:rFonts w:ascii="Times New Roman" w:eastAsia="Times New Roman" w:hAnsi="Times New Roman" w:cs="Times New Roman"/>
            <w:sz w:val="24"/>
            <w:szCs w:val="24"/>
          </w:rPr>
          <w:t xml:space="preserve">sers may create posts and reply to other posts if forum function is implemented. </w:t>
        </w:r>
      </w:ins>
      <w:r>
        <w:rPr>
          <w:rFonts w:ascii="Times New Roman" w:eastAsia="Times New Roman" w:hAnsi="Times New Roman" w:cs="Times New Roman"/>
        </w:rPr>
        <w:t>The system will be able to process user search inputs and return the requested information. The website layout must adhere to W3C’s guidelines.</w:t>
      </w:r>
    </w:p>
    <w:p w14:paraId="4B7BA231" w14:textId="77777777" w:rsidR="002C28E9" w:rsidRDefault="002C28E9" w:rsidP="002C28E9"/>
    <w:p w14:paraId="610A07BE" w14:textId="77777777" w:rsidR="002C28E9" w:rsidRDefault="002C28E9" w:rsidP="002C28E9">
      <w:r>
        <w:rPr>
          <w:rFonts w:ascii="Times New Roman" w:eastAsia="Times New Roman" w:hAnsi="Times New Roman" w:cs="Times New Roman"/>
          <w:b/>
          <w:sz w:val="24"/>
          <w:szCs w:val="24"/>
        </w:rPr>
        <w:tab/>
        <w:t>3.2 Performance Requirements</w:t>
      </w:r>
    </w:p>
    <w:p w14:paraId="58D7EAF9" w14:textId="77777777" w:rsidR="002C28E9" w:rsidRDefault="002C28E9" w:rsidP="002C28E9">
      <w:r>
        <w:rPr>
          <w:rFonts w:ascii="Times New Roman" w:eastAsia="Times New Roman" w:hAnsi="Times New Roman" w:cs="Times New Roman"/>
          <w:b/>
          <w:sz w:val="24"/>
          <w:szCs w:val="24"/>
        </w:rPr>
        <w:tab/>
      </w:r>
      <w:r>
        <w:rPr>
          <w:rFonts w:ascii="Times New Roman" w:eastAsia="Times New Roman" w:hAnsi="Times New Roman" w:cs="Times New Roman"/>
        </w:rPr>
        <w:t>The web system will be able to run on three primary browsers, Google Chrome, Internet Explorer, and Mozilla Firefox. The website will be accessible even when image and video elements are not functioning. The website will be hosted on a server and will be available to anyone at anytime and it will be HTML 5 standardized.</w:t>
      </w:r>
    </w:p>
    <w:p w14:paraId="6E5E4253" w14:textId="77777777" w:rsidR="002C28E9" w:rsidRDefault="002C28E9" w:rsidP="002C28E9"/>
    <w:p w14:paraId="31234B43" w14:textId="77777777" w:rsidR="002C28E9" w:rsidRDefault="002C28E9" w:rsidP="002C28E9">
      <w:r>
        <w:rPr>
          <w:rFonts w:ascii="Times New Roman" w:eastAsia="Times New Roman" w:hAnsi="Times New Roman" w:cs="Times New Roman"/>
          <w:b/>
          <w:sz w:val="24"/>
          <w:szCs w:val="24"/>
        </w:rPr>
        <w:tab/>
        <w:t>3.3 Logical Database Requirements</w:t>
      </w:r>
    </w:p>
    <w:p w14:paraId="320B0C67" w14:textId="77777777" w:rsidR="002C28E9" w:rsidRDefault="002C28E9" w:rsidP="002C28E9">
      <w:r>
        <w:rPr>
          <w:rFonts w:ascii="Times New Roman" w:eastAsia="Times New Roman" w:hAnsi="Times New Roman" w:cs="Times New Roman"/>
          <w:b/>
          <w:sz w:val="24"/>
          <w:szCs w:val="24"/>
        </w:rPr>
        <w:tab/>
      </w:r>
      <w:del w:id="57" w:author="Ben Zhang" w:date="2017-01-28T09:24:00Z">
        <w:r w:rsidDel="002A54CA">
          <w:rPr>
            <w:rFonts w:ascii="Times New Roman" w:eastAsia="Times New Roman" w:hAnsi="Times New Roman" w:cs="Times New Roman"/>
          </w:rPr>
          <w:delText xml:space="preserve">HonestGames™ </w:delText>
        </w:r>
      </w:del>
      <w:ins w:id="58" w:author="Ben Zhang" w:date="2017-01-28T09:24:00Z">
        <w:r>
          <w:rPr>
            <w:rFonts w:ascii="Times New Roman" w:eastAsia="Times New Roman" w:hAnsi="Times New Roman" w:cs="Times New Roman"/>
          </w:rPr>
          <w:t>Game Review 8™</w:t>
        </w:r>
      </w:ins>
      <w:r>
        <w:rPr>
          <w:rFonts w:ascii="Times New Roman" w:eastAsia="Times New Roman" w:hAnsi="Times New Roman" w:cs="Times New Roman"/>
        </w:rPr>
        <w:t>will use SQL to store and retrieve information from databases. One database will store data such as usernames, passwords, upvotes, date of birth, age, and other member information. While the other database will store tags, titles, authors, and genres</w:t>
      </w:r>
      <w:r>
        <w:rPr>
          <w:rFonts w:ascii="Times New Roman" w:eastAsia="Times New Roman" w:hAnsi="Times New Roman" w:cs="Times New Roman"/>
          <w:b/>
        </w:rPr>
        <w:t xml:space="preserve"> </w:t>
      </w:r>
      <w:r>
        <w:rPr>
          <w:rFonts w:ascii="Times New Roman" w:eastAsia="Times New Roman" w:hAnsi="Times New Roman" w:cs="Times New Roman"/>
        </w:rPr>
        <w:t>for the article search function.</w:t>
      </w:r>
    </w:p>
    <w:p w14:paraId="6CE794B2" w14:textId="77777777" w:rsidR="002C28E9" w:rsidRDefault="002C28E9" w:rsidP="002C28E9">
      <w:r>
        <w:rPr>
          <w:rFonts w:ascii="Times New Roman" w:eastAsia="Times New Roman" w:hAnsi="Times New Roman" w:cs="Times New Roman"/>
          <w:b/>
          <w:sz w:val="24"/>
          <w:szCs w:val="24"/>
        </w:rPr>
        <w:tab/>
      </w:r>
    </w:p>
    <w:p w14:paraId="0B40633C" w14:textId="77777777" w:rsidR="002C28E9" w:rsidRDefault="002C28E9" w:rsidP="002C28E9">
      <w:r>
        <w:rPr>
          <w:rFonts w:ascii="Times New Roman" w:eastAsia="Times New Roman" w:hAnsi="Times New Roman" w:cs="Times New Roman"/>
          <w:b/>
          <w:sz w:val="24"/>
          <w:szCs w:val="24"/>
        </w:rPr>
        <w:tab/>
        <w:t>3.4 Design Constraints</w:t>
      </w:r>
    </w:p>
    <w:p w14:paraId="402B9DEF" w14:textId="77777777" w:rsidR="002C28E9" w:rsidRDefault="002C28E9" w:rsidP="002C28E9">
      <w:r>
        <w:rPr>
          <w:rFonts w:ascii="Times New Roman" w:eastAsia="Times New Roman" w:hAnsi="Times New Roman" w:cs="Times New Roman"/>
          <w:b/>
          <w:sz w:val="24"/>
          <w:szCs w:val="24"/>
        </w:rPr>
        <w:tab/>
      </w:r>
      <w:r>
        <w:rPr>
          <w:rFonts w:ascii="Times New Roman" w:eastAsia="Times New Roman" w:hAnsi="Times New Roman" w:cs="Times New Roman"/>
        </w:rPr>
        <w:t xml:space="preserve">Due to time constraints, functions such as the </w:t>
      </w:r>
      <w:del w:id="59" w:author="Ben Zhang" w:date="2017-01-28T09:25:00Z">
        <w:r w:rsidDel="002A54CA">
          <w:rPr>
            <w:rFonts w:ascii="Times New Roman" w:eastAsia="Times New Roman" w:hAnsi="Times New Roman" w:cs="Times New Roman"/>
          </w:rPr>
          <w:delText>ability to upvote/downvote reviews</w:delText>
        </w:r>
      </w:del>
      <w:r>
        <w:rPr>
          <w:rFonts w:ascii="Times New Roman" w:eastAsia="Times New Roman" w:hAnsi="Times New Roman" w:cs="Times New Roman"/>
        </w:rPr>
        <w:t xml:space="preserve"> </w:t>
      </w:r>
      <w:ins w:id="60" w:author="Ben Zhang" w:date="2017-01-28T09:25:00Z">
        <w:r>
          <w:rPr>
            <w:rFonts w:ascii="Times New Roman" w:eastAsia="Times New Roman" w:hAnsi="Times New Roman" w:cs="Times New Roman"/>
          </w:rPr>
          <w:t xml:space="preserve">forum </w:t>
        </w:r>
      </w:ins>
      <w:r>
        <w:rPr>
          <w:rFonts w:ascii="Times New Roman" w:eastAsia="Times New Roman" w:hAnsi="Times New Roman" w:cs="Times New Roman"/>
        </w:rPr>
        <w:t>are not listed in functional requirement. If time permits they may be implemented.</w:t>
      </w:r>
    </w:p>
    <w:p w14:paraId="6456A8F2" w14:textId="77777777" w:rsidR="002C28E9" w:rsidRDefault="002C28E9" w:rsidP="002C28E9"/>
    <w:p w14:paraId="6B9C44EC" w14:textId="77777777" w:rsidR="002C28E9" w:rsidRDefault="002C28E9" w:rsidP="002C28E9"/>
    <w:p w14:paraId="650CF8FC" w14:textId="77777777" w:rsidR="002C28E9" w:rsidRDefault="002C28E9" w:rsidP="002C28E9">
      <w:r>
        <w:rPr>
          <w:rFonts w:ascii="Times New Roman" w:eastAsia="Times New Roman" w:hAnsi="Times New Roman" w:cs="Times New Roman"/>
          <w:b/>
          <w:sz w:val="28"/>
          <w:szCs w:val="28"/>
        </w:rPr>
        <w:t>4. Management Process</w:t>
      </w:r>
    </w:p>
    <w:p w14:paraId="3DB8C113" w14:textId="77777777" w:rsidR="002C28E9" w:rsidRDefault="002C28E9" w:rsidP="002C28E9">
      <w:r>
        <w:rPr>
          <w:rFonts w:ascii="Times New Roman" w:eastAsia="Times New Roman" w:hAnsi="Times New Roman" w:cs="Times New Roman"/>
          <w:b/>
          <w:sz w:val="28"/>
          <w:szCs w:val="28"/>
        </w:rPr>
        <w:tab/>
      </w:r>
      <w:r>
        <w:rPr>
          <w:rFonts w:ascii="Times New Roman" w:eastAsia="Times New Roman" w:hAnsi="Times New Roman" w:cs="Times New Roman"/>
        </w:rPr>
        <w:t>The project leader has devised a project outline describing the meeting agenda, plan for missing work, contribution mark rubric, and an idea sheet for each milestone on the google drive for members to access. The project leader is responsible for coordinating the completion of the project, which includes scheduling meetings, assigning work, taking notes of meetings, and ensuring work is done on-time. The members are responsible for attending project meetings as well as finishing their assigned work.</w:t>
      </w:r>
    </w:p>
    <w:p w14:paraId="73D3D476" w14:textId="77777777" w:rsidR="002C28E9" w:rsidRDefault="002C28E9" w:rsidP="002C28E9">
      <w:r>
        <w:rPr>
          <w:rFonts w:ascii="Times New Roman" w:eastAsia="Times New Roman" w:hAnsi="Times New Roman" w:cs="Times New Roman"/>
        </w:rPr>
        <w:tab/>
      </w:r>
    </w:p>
    <w:p w14:paraId="208A958D" w14:textId="77777777" w:rsidR="002C28E9" w:rsidRDefault="002C28E9" w:rsidP="002C28E9">
      <w:pPr>
        <w:ind w:firstLine="720"/>
      </w:pPr>
      <w:r>
        <w:rPr>
          <w:rFonts w:ascii="Times New Roman" w:eastAsia="Times New Roman" w:hAnsi="Times New Roman" w:cs="Times New Roman"/>
          <w:b/>
          <w:sz w:val="24"/>
          <w:szCs w:val="24"/>
        </w:rPr>
        <w:t>4.1 Meeting Schedule</w:t>
      </w:r>
    </w:p>
    <w:p w14:paraId="7F97FE3D" w14:textId="77777777" w:rsidR="002C28E9" w:rsidRDefault="002C28E9" w:rsidP="002C28E9">
      <w:r>
        <w:rPr>
          <w:rFonts w:ascii="Times New Roman" w:eastAsia="Times New Roman" w:hAnsi="Times New Roman" w:cs="Times New Roman"/>
          <w:b/>
          <w:sz w:val="24"/>
          <w:szCs w:val="24"/>
        </w:rPr>
        <w:tab/>
      </w:r>
      <w:r>
        <w:rPr>
          <w:rFonts w:ascii="Times New Roman" w:eastAsia="Times New Roman" w:hAnsi="Times New Roman" w:cs="Times New Roman"/>
        </w:rPr>
        <w:t>The team is meeting two times a week, once on Wednesday and once on Saturday. Work is assigned individually the following day after the last milestone is due. We will have a mini check up mid week and a due date two days before milestone is due. The first meeting on Saturday will mostly be going over the criteria, brainstorming ideas, and assigning work for the next two weeks. The second meeting on the next Wednesday is going to be a short check-up on the progress; problems will be discussed here. The third meeting on the following Saturday will be when the assigned work is due. Members will present their work and go over any missing parts; afterwards, new assigned work and a due date will be issued to everyone. The final meeting will be on the next Wednesday. Everyone will present their final work and be evaluated based on the rubric. The leader will then compile everyone’s work and hand it in.</w:t>
      </w:r>
    </w:p>
    <w:p w14:paraId="050156F6" w14:textId="77777777" w:rsidR="002C28E9" w:rsidRDefault="002C28E9" w:rsidP="002C28E9">
      <w:r>
        <w:rPr>
          <w:rFonts w:ascii="Times New Roman" w:eastAsia="Times New Roman" w:hAnsi="Times New Roman" w:cs="Times New Roman"/>
          <w:b/>
          <w:sz w:val="24"/>
          <w:szCs w:val="24"/>
        </w:rPr>
        <w:tab/>
      </w:r>
    </w:p>
    <w:p w14:paraId="1F71C4F4" w14:textId="77777777" w:rsidR="002C28E9" w:rsidRDefault="002C28E9" w:rsidP="002C28E9">
      <w:pPr>
        <w:ind w:firstLine="720"/>
      </w:pPr>
      <w:r>
        <w:rPr>
          <w:rFonts w:ascii="Times New Roman" w:eastAsia="Times New Roman" w:hAnsi="Times New Roman" w:cs="Times New Roman"/>
          <w:b/>
          <w:sz w:val="24"/>
          <w:szCs w:val="24"/>
        </w:rPr>
        <w:t>4.2 Work Assignment</w:t>
      </w:r>
    </w:p>
    <w:p w14:paraId="6A9D9736" w14:textId="77777777" w:rsidR="002C28E9" w:rsidRDefault="002C28E9" w:rsidP="002C28E9">
      <w:r>
        <w:rPr>
          <w:rFonts w:ascii="Times New Roman" w:eastAsia="Times New Roman" w:hAnsi="Times New Roman" w:cs="Times New Roman"/>
          <w:b/>
          <w:sz w:val="24"/>
          <w:szCs w:val="24"/>
        </w:rPr>
        <w:tab/>
      </w:r>
      <w:r>
        <w:rPr>
          <w:rFonts w:ascii="Times New Roman" w:eastAsia="Times New Roman" w:hAnsi="Times New Roman" w:cs="Times New Roman"/>
        </w:rPr>
        <w:t>Work will be assigned individually at the first meeting. Members may be further subdivided into groups of 2 or 3 to focus on specific aspects of the project. If members feel their workload is unfair it can be negotiated.</w:t>
      </w:r>
    </w:p>
    <w:p w14:paraId="3ABED2E7" w14:textId="77777777" w:rsidR="002C28E9" w:rsidRDefault="002C28E9" w:rsidP="002C28E9">
      <w:r>
        <w:rPr>
          <w:rFonts w:ascii="Times New Roman" w:eastAsia="Times New Roman" w:hAnsi="Times New Roman" w:cs="Times New Roman"/>
          <w:b/>
          <w:sz w:val="24"/>
          <w:szCs w:val="24"/>
        </w:rPr>
        <w:tab/>
      </w:r>
    </w:p>
    <w:p w14:paraId="45ADAB0E" w14:textId="77777777" w:rsidR="002C28E9" w:rsidRDefault="002C28E9" w:rsidP="002C28E9">
      <w:pPr>
        <w:ind w:firstLine="720"/>
      </w:pPr>
      <w:r>
        <w:rPr>
          <w:rFonts w:ascii="Times New Roman" w:eastAsia="Times New Roman" w:hAnsi="Times New Roman" w:cs="Times New Roman"/>
          <w:b/>
          <w:sz w:val="24"/>
          <w:szCs w:val="24"/>
        </w:rPr>
        <w:t>4.3 Marking Rubric</w:t>
      </w:r>
    </w:p>
    <w:p w14:paraId="32880856" w14:textId="77777777" w:rsidR="002C28E9" w:rsidRDefault="002C28E9" w:rsidP="002C28E9"/>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2C28E9" w14:paraId="333C908C" w14:textId="77777777" w:rsidTr="00550498">
        <w:tc>
          <w:tcPr>
            <w:tcW w:w="1872" w:type="dxa"/>
            <w:tcMar>
              <w:top w:w="100" w:type="dxa"/>
              <w:left w:w="100" w:type="dxa"/>
              <w:bottom w:w="100" w:type="dxa"/>
              <w:right w:w="100" w:type="dxa"/>
            </w:tcMar>
          </w:tcPr>
          <w:p w14:paraId="27B49353" w14:textId="77777777" w:rsidR="002C28E9" w:rsidRDefault="002C28E9" w:rsidP="00550498">
            <w:pPr>
              <w:widowControl w:val="0"/>
              <w:spacing w:line="240" w:lineRule="auto"/>
            </w:pPr>
          </w:p>
        </w:tc>
        <w:tc>
          <w:tcPr>
            <w:tcW w:w="1872" w:type="dxa"/>
            <w:tcMar>
              <w:top w:w="100" w:type="dxa"/>
              <w:left w:w="100" w:type="dxa"/>
              <w:bottom w:w="100" w:type="dxa"/>
              <w:right w:w="100" w:type="dxa"/>
            </w:tcMar>
          </w:tcPr>
          <w:p w14:paraId="5584A6F3" w14:textId="77777777" w:rsidR="002C28E9" w:rsidRDefault="002C28E9" w:rsidP="00550498">
            <w:pPr>
              <w:widowControl w:val="0"/>
              <w:spacing w:line="240" w:lineRule="auto"/>
            </w:pPr>
            <w:r>
              <w:t>1st meeting (Sat)</w:t>
            </w:r>
          </w:p>
        </w:tc>
        <w:tc>
          <w:tcPr>
            <w:tcW w:w="1872" w:type="dxa"/>
            <w:tcMar>
              <w:top w:w="100" w:type="dxa"/>
              <w:left w:w="100" w:type="dxa"/>
              <w:bottom w:w="100" w:type="dxa"/>
              <w:right w:w="100" w:type="dxa"/>
            </w:tcMar>
          </w:tcPr>
          <w:p w14:paraId="5D05A346" w14:textId="77777777" w:rsidR="002C28E9" w:rsidRDefault="002C28E9" w:rsidP="00550498">
            <w:pPr>
              <w:widowControl w:val="0"/>
              <w:spacing w:line="240" w:lineRule="auto"/>
            </w:pPr>
            <w:r>
              <w:t>2nd meeting</w:t>
            </w:r>
          </w:p>
          <w:p w14:paraId="3C559CF5" w14:textId="77777777" w:rsidR="002C28E9" w:rsidRDefault="002C28E9" w:rsidP="00550498">
            <w:pPr>
              <w:widowControl w:val="0"/>
              <w:spacing w:line="240" w:lineRule="auto"/>
            </w:pPr>
            <w:r>
              <w:t>(Wed)</w:t>
            </w:r>
          </w:p>
        </w:tc>
        <w:tc>
          <w:tcPr>
            <w:tcW w:w="1872" w:type="dxa"/>
            <w:tcMar>
              <w:top w:w="100" w:type="dxa"/>
              <w:left w:w="100" w:type="dxa"/>
              <w:bottom w:w="100" w:type="dxa"/>
              <w:right w:w="100" w:type="dxa"/>
            </w:tcMar>
          </w:tcPr>
          <w:p w14:paraId="3B732564" w14:textId="77777777" w:rsidR="002C28E9" w:rsidRDefault="002C28E9" w:rsidP="00550498">
            <w:pPr>
              <w:widowControl w:val="0"/>
              <w:spacing w:line="240" w:lineRule="auto"/>
            </w:pPr>
            <w:r>
              <w:t>3rd meeting</w:t>
            </w:r>
          </w:p>
          <w:p w14:paraId="4B6E449F" w14:textId="77777777" w:rsidR="002C28E9" w:rsidRDefault="002C28E9" w:rsidP="00550498">
            <w:pPr>
              <w:widowControl w:val="0"/>
              <w:spacing w:line="240" w:lineRule="auto"/>
            </w:pPr>
            <w:r>
              <w:t>(Sat)</w:t>
            </w:r>
          </w:p>
        </w:tc>
        <w:tc>
          <w:tcPr>
            <w:tcW w:w="1872" w:type="dxa"/>
            <w:tcMar>
              <w:top w:w="100" w:type="dxa"/>
              <w:left w:w="100" w:type="dxa"/>
              <w:bottom w:w="100" w:type="dxa"/>
              <w:right w:w="100" w:type="dxa"/>
            </w:tcMar>
          </w:tcPr>
          <w:p w14:paraId="604B52B0" w14:textId="77777777" w:rsidR="002C28E9" w:rsidRDefault="002C28E9" w:rsidP="00550498">
            <w:pPr>
              <w:widowControl w:val="0"/>
              <w:spacing w:line="240" w:lineRule="auto"/>
            </w:pPr>
            <w:r>
              <w:t>4th meeting</w:t>
            </w:r>
          </w:p>
          <w:p w14:paraId="44B01C5A" w14:textId="77777777" w:rsidR="002C28E9" w:rsidRDefault="002C28E9" w:rsidP="00550498">
            <w:pPr>
              <w:widowControl w:val="0"/>
              <w:spacing w:line="240" w:lineRule="auto"/>
            </w:pPr>
            <w:r>
              <w:t>(Wed)</w:t>
            </w:r>
          </w:p>
        </w:tc>
      </w:tr>
      <w:tr w:rsidR="002C28E9" w14:paraId="3C207482" w14:textId="77777777" w:rsidTr="00550498">
        <w:tc>
          <w:tcPr>
            <w:tcW w:w="1872" w:type="dxa"/>
            <w:tcMar>
              <w:top w:w="100" w:type="dxa"/>
              <w:left w:w="100" w:type="dxa"/>
              <w:bottom w:w="100" w:type="dxa"/>
              <w:right w:w="100" w:type="dxa"/>
            </w:tcMar>
          </w:tcPr>
          <w:p w14:paraId="35821B42" w14:textId="77777777" w:rsidR="002C28E9" w:rsidRDefault="002C28E9" w:rsidP="00550498">
            <w:pPr>
              <w:widowControl w:val="0"/>
              <w:spacing w:line="240" w:lineRule="auto"/>
            </w:pPr>
            <w:r>
              <w:t>Attendance</w:t>
            </w:r>
          </w:p>
        </w:tc>
        <w:tc>
          <w:tcPr>
            <w:tcW w:w="1872" w:type="dxa"/>
            <w:tcMar>
              <w:top w:w="100" w:type="dxa"/>
              <w:left w:w="100" w:type="dxa"/>
              <w:bottom w:w="100" w:type="dxa"/>
              <w:right w:w="100" w:type="dxa"/>
            </w:tcMar>
          </w:tcPr>
          <w:p w14:paraId="5B5C88FE" w14:textId="77777777" w:rsidR="002C28E9" w:rsidRDefault="002C28E9" w:rsidP="00550498">
            <w:pPr>
              <w:widowControl w:val="0"/>
              <w:spacing w:line="240" w:lineRule="auto"/>
            </w:pPr>
            <w:r>
              <w:t>/1</w:t>
            </w:r>
          </w:p>
        </w:tc>
        <w:tc>
          <w:tcPr>
            <w:tcW w:w="1872" w:type="dxa"/>
            <w:tcMar>
              <w:top w:w="100" w:type="dxa"/>
              <w:left w:w="100" w:type="dxa"/>
              <w:bottom w:w="100" w:type="dxa"/>
              <w:right w:w="100" w:type="dxa"/>
            </w:tcMar>
          </w:tcPr>
          <w:p w14:paraId="08006632" w14:textId="77777777" w:rsidR="002C28E9" w:rsidRDefault="002C28E9" w:rsidP="00550498">
            <w:pPr>
              <w:widowControl w:val="0"/>
              <w:spacing w:line="240" w:lineRule="auto"/>
            </w:pPr>
            <w:r>
              <w:t>/1</w:t>
            </w:r>
          </w:p>
        </w:tc>
        <w:tc>
          <w:tcPr>
            <w:tcW w:w="1872" w:type="dxa"/>
            <w:tcMar>
              <w:top w:w="100" w:type="dxa"/>
              <w:left w:w="100" w:type="dxa"/>
              <w:bottom w:w="100" w:type="dxa"/>
              <w:right w:w="100" w:type="dxa"/>
            </w:tcMar>
          </w:tcPr>
          <w:p w14:paraId="125D518D" w14:textId="77777777" w:rsidR="002C28E9" w:rsidRDefault="002C28E9" w:rsidP="00550498">
            <w:pPr>
              <w:widowControl w:val="0"/>
              <w:spacing w:line="240" w:lineRule="auto"/>
            </w:pPr>
            <w:r>
              <w:t>/1</w:t>
            </w:r>
          </w:p>
        </w:tc>
        <w:tc>
          <w:tcPr>
            <w:tcW w:w="1872" w:type="dxa"/>
            <w:tcMar>
              <w:top w:w="100" w:type="dxa"/>
              <w:left w:w="100" w:type="dxa"/>
              <w:bottom w:w="100" w:type="dxa"/>
              <w:right w:w="100" w:type="dxa"/>
            </w:tcMar>
          </w:tcPr>
          <w:p w14:paraId="210E4958" w14:textId="77777777" w:rsidR="002C28E9" w:rsidRDefault="002C28E9" w:rsidP="00550498">
            <w:pPr>
              <w:widowControl w:val="0"/>
              <w:spacing w:line="240" w:lineRule="auto"/>
            </w:pPr>
            <w:r>
              <w:t>/1</w:t>
            </w:r>
          </w:p>
        </w:tc>
      </w:tr>
      <w:tr w:rsidR="002C28E9" w14:paraId="51671E23" w14:textId="77777777" w:rsidTr="00550498">
        <w:tc>
          <w:tcPr>
            <w:tcW w:w="1872" w:type="dxa"/>
            <w:tcMar>
              <w:top w:w="100" w:type="dxa"/>
              <w:left w:w="100" w:type="dxa"/>
              <w:bottom w:w="100" w:type="dxa"/>
              <w:right w:w="100" w:type="dxa"/>
            </w:tcMar>
          </w:tcPr>
          <w:p w14:paraId="44227A44" w14:textId="77777777" w:rsidR="002C28E9" w:rsidRDefault="002C28E9" w:rsidP="00550498">
            <w:pPr>
              <w:widowControl w:val="0"/>
              <w:spacing w:line="240" w:lineRule="auto"/>
            </w:pPr>
            <w:r>
              <w:t>Work Completion</w:t>
            </w:r>
          </w:p>
        </w:tc>
        <w:tc>
          <w:tcPr>
            <w:tcW w:w="1872" w:type="dxa"/>
            <w:tcMar>
              <w:top w:w="100" w:type="dxa"/>
              <w:left w:w="100" w:type="dxa"/>
              <w:bottom w:w="100" w:type="dxa"/>
              <w:right w:w="100" w:type="dxa"/>
            </w:tcMar>
          </w:tcPr>
          <w:p w14:paraId="79B950C6" w14:textId="77777777" w:rsidR="002C28E9" w:rsidRDefault="002C28E9" w:rsidP="00550498">
            <w:pPr>
              <w:widowControl w:val="0"/>
              <w:spacing w:line="240" w:lineRule="auto"/>
            </w:pPr>
            <w:r>
              <w:t>-</w:t>
            </w:r>
          </w:p>
        </w:tc>
        <w:tc>
          <w:tcPr>
            <w:tcW w:w="1872" w:type="dxa"/>
            <w:tcMar>
              <w:top w:w="100" w:type="dxa"/>
              <w:left w:w="100" w:type="dxa"/>
              <w:bottom w:w="100" w:type="dxa"/>
              <w:right w:w="100" w:type="dxa"/>
            </w:tcMar>
          </w:tcPr>
          <w:p w14:paraId="555CC679" w14:textId="77777777" w:rsidR="002C28E9" w:rsidRDefault="002C28E9" w:rsidP="00550498">
            <w:pPr>
              <w:widowControl w:val="0"/>
              <w:spacing w:line="240" w:lineRule="auto"/>
            </w:pPr>
            <w:r>
              <w:t>-</w:t>
            </w:r>
          </w:p>
        </w:tc>
        <w:tc>
          <w:tcPr>
            <w:tcW w:w="1872" w:type="dxa"/>
            <w:tcMar>
              <w:top w:w="100" w:type="dxa"/>
              <w:left w:w="100" w:type="dxa"/>
              <w:bottom w:w="100" w:type="dxa"/>
              <w:right w:w="100" w:type="dxa"/>
            </w:tcMar>
          </w:tcPr>
          <w:p w14:paraId="6336E440" w14:textId="77777777" w:rsidR="002C28E9" w:rsidRDefault="002C28E9" w:rsidP="00550498">
            <w:pPr>
              <w:widowControl w:val="0"/>
              <w:spacing w:line="240" w:lineRule="auto"/>
            </w:pPr>
            <w:r>
              <w:t>/3</w:t>
            </w:r>
          </w:p>
        </w:tc>
        <w:tc>
          <w:tcPr>
            <w:tcW w:w="1872" w:type="dxa"/>
            <w:tcMar>
              <w:top w:w="100" w:type="dxa"/>
              <w:left w:w="100" w:type="dxa"/>
              <w:bottom w:w="100" w:type="dxa"/>
              <w:right w:w="100" w:type="dxa"/>
            </w:tcMar>
          </w:tcPr>
          <w:p w14:paraId="4BDF525A" w14:textId="77777777" w:rsidR="002C28E9" w:rsidRDefault="002C28E9" w:rsidP="00550498">
            <w:pPr>
              <w:widowControl w:val="0"/>
              <w:spacing w:line="240" w:lineRule="auto"/>
            </w:pPr>
            <w:r>
              <w:t>/3</w:t>
            </w:r>
          </w:p>
        </w:tc>
      </w:tr>
    </w:tbl>
    <w:p w14:paraId="7BFBFD94" w14:textId="77777777" w:rsidR="002C28E9" w:rsidRDefault="002C28E9" w:rsidP="002C28E9"/>
    <w:p w14:paraId="0D3C00F1" w14:textId="77777777" w:rsidR="002C28E9" w:rsidRDefault="002C28E9" w:rsidP="002C28E9">
      <w:r>
        <w:rPr>
          <w:rFonts w:ascii="Times New Roman" w:eastAsia="Times New Roman" w:hAnsi="Times New Roman" w:cs="Times New Roman"/>
          <w:b/>
          <w:sz w:val="24"/>
          <w:szCs w:val="24"/>
        </w:rPr>
        <w:tab/>
      </w:r>
      <w:r>
        <w:rPr>
          <w:rFonts w:ascii="Times New Roman" w:eastAsia="Times New Roman" w:hAnsi="Times New Roman" w:cs="Times New Roman"/>
        </w:rPr>
        <w:t>This rubric will be followed strictly to avoid subjective judgment of other member’s work. As friends it might be hard to point fingers; therefore, this will help with marking and provides an easy way for us to provide members feedback at the end of the term.</w:t>
      </w:r>
    </w:p>
    <w:p w14:paraId="51FCDFDD" w14:textId="77777777" w:rsidR="002C28E9" w:rsidRDefault="002C28E9" w:rsidP="002C28E9">
      <w:r>
        <w:rPr>
          <w:rFonts w:ascii="Times New Roman" w:eastAsia="Times New Roman" w:hAnsi="Times New Roman" w:cs="Times New Roman"/>
          <w:b/>
          <w:sz w:val="24"/>
          <w:szCs w:val="24"/>
        </w:rPr>
        <w:tab/>
      </w:r>
      <w:r>
        <w:rPr>
          <w:rFonts w:ascii="Times New Roman" w:eastAsia="Times New Roman" w:hAnsi="Times New Roman" w:cs="Times New Roman"/>
        </w:rPr>
        <w:t>Work completion is marked accordingly:</w:t>
      </w:r>
    </w:p>
    <w:p w14:paraId="6D24F19B" w14:textId="77777777" w:rsidR="002C28E9" w:rsidRDefault="002C28E9" w:rsidP="002C28E9">
      <w:r>
        <w:rPr>
          <w:rFonts w:ascii="Times New Roman" w:eastAsia="Times New Roman" w:hAnsi="Times New Roman" w:cs="Times New Roman"/>
        </w:rPr>
        <w:tab/>
      </w:r>
      <w:r>
        <w:rPr>
          <w:rFonts w:ascii="Times New Roman" w:eastAsia="Times New Roman" w:hAnsi="Times New Roman" w:cs="Times New Roman"/>
        </w:rPr>
        <w:tab/>
        <w:t>- Did not do anything :</w:t>
      </w:r>
      <w:r>
        <w:rPr>
          <w:rFonts w:ascii="Times New Roman" w:eastAsia="Times New Roman" w:hAnsi="Times New Roman" w:cs="Times New Roman"/>
          <w:b/>
        </w:rPr>
        <w:t xml:space="preserve"> 0</w:t>
      </w:r>
    </w:p>
    <w:p w14:paraId="3D55BCB9" w14:textId="77777777" w:rsidR="002C28E9" w:rsidRDefault="002C28E9" w:rsidP="002C28E9">
      <w:r>
        <w:rPr>
          <w:rFonts w:ascii="Times New Roman" w:eastAsia="Times New Roman" w:hAnsi="Times New Roman" w:cs="Times New Roman"/>
        </w:rPr>
        <w:tab/>
      </w:r>
      <w:r>
        <w:rPr>
          <w:rFonts w:ascii="Times New Roman" w:eastAsia="Times New Roman" w:hAnsi="Times New Roman" w:cs="Times New Roman"/>
        </w:rPr>
        <w:tab/>
        <w:t xml:space="preserve">- Minimal effort (still requires other members to complete): </w:t>
      </w:r>
      <w:r>
        <w:rPr>
          <w:rFonts w:ascii="Times New Roman" w:eastAsia="Times New Roman" w:hAnsi="Times New Roman" w:cs="Times New Roman"/>
          <w:b/>
        </w:rPr>
        <w:t>1</w:t>
      </w:r>
    </w:p>
    <w:p w14:paraId="1D35D0F6" w14:textId="77777777" w:rsidR="002C28E9" w:rsidRDefault="002C28E9" w:rsidP="002C28E9">
      <w:r>
        <w:rPr>
          <w:rFonts w:ascii="Times New Roman" w:eastAsia="Times New Roman" w:hAnsi="Times New Roman" w:cs="Times New Roman"/>
        </w:rPr>
        <w:tab/>
      </w:r>
      <w:r>
        <w:rPr>
          <w:rFonts w:ascii="Times New Roman" w:eastAsia="Times New Roman" w:hAnsi="Times New Roman" w:cs="Times New Roman"/>
        </w:rPr>
        <w:tab/>
        <w:t xml:space="preserve">- Unable to finish assigned portion, but has most of it done: </w:t>
      </w:r>
      <w:r>
        <w:rPr>
          <w:rFonts w:ascii="Times New Roman" w:eastAsia="Times New Roman" w:hAnsi="Times New Roman" w:cs="Times New Roman"/>
          <w:b/>
        </w:rPr>
        <w:t>2</w:t>
      </w:r>
    </w:p>
    <w:p w14:paraId="349E3958" w14:textId="77777777" w:rsidR="002C28E9" w:rsidRDefault="002C28E9" w:rsidP="002C28E9">
      <w:pPr>
        <w:ind w:firstLine="720"/>
      </w:pPr>
      <w:r>
        <w:rPr>
          <w:rFonts w:ascii="Times New Roman" w:eastAsia="Times New Roman" w:hAnsi="Times New Roman" w:cs="Times New Roman"/>
        </w:rPr>
        <w:tab/>
        <w:t xml:space="preserve">- Finished work: </w:t>
      </w:r>
      <w:r>
        <w:rPr>
          <w:rFonts w:ascii="Times New Roman" w:eastAsia="Times New Roman" w:hAnsi="Times New Roman" w:cs="Times New Roman"/>
          <w:b/>
        </w:rPr>
        <w:t>3</w:t>
      </w:r>
      <w:r>
        <w:rPr>
          <w:rFonts w:ascii="Times New Roman" w:eastAsia="Times New Roman" w:hAnsi="Times New Roman" w:cs="Times New Roman"/>
          <w:b/>
          <w:sz w:val="24"/>
          <w:szCs w:val="24"/>
        </w:rPr>
        <w:tab/>
      </w:r>
    </w:p>
    <w:p w14:paraId="350AC5DA" w14:textId="77777777" w:rsidR="002C28E9" w:rsidRDefault="002C28E9" w:rsidP="002C28E9">
      <w:pPr>
        <w:ind w:firstLine="720"/>
      </w:pPr>
      <w:r>
        <w:rPr>
          <w:rFonts w:ascii="Times New Roman" w:eastAsia="Times New Roman" w:hAnsi="Times New Roman" w:cs="Times New Roman"/>
        </w:rPr>
        <w:lastRenderedPageBreak/>
        <w:t>The total mark will be 10 per milestone. Marks for each milestone will be tallied up at the end of the project to determine each member’s peer reviews.</w:t>
      </w:r>
    </w:p>
    <w:p w14:paraId="795510B6" w14:textId="77777777" w:rsidR="002C28E9" w:rsidRDefault="002C28E9" w:rsidP="002C28E9">
      <w:pPr>
        <w:ind w:left="720" w:firstLine="720"/>
      </w:pPr>
    </w:p>
    <w:p w14:paraId="4F6F121F" w14:textId="77777777" w:rsidR="002C28E9" w:rsidRDefault="002C28E9" w:rsidP="002C28E9">
      <w:pPr>
        <w:ind w:left="720" w:firstLine="720"/>
      </w:pPr>
      <w:r>
        <w:rPr>
          <w:rFonts w:ascii="Times New Roman" w:eastAsia="Times New Roman" w:hAnsi="Times New Roman" w:cs="Times New Roman"/>
          <w:b/>
          <w:sz w:val="24"/>
          <w:szCs w:val="24"/>
        </w:rPr>
        <w:t>4.3.1 Missing work policy</w:t>
      </w:r>
    </w:p>
    <w:p w14:paraId="731720C6" w14:textId="77777777" w:rsidR="002C28E9" w:rsidRDefault="002C28E9" w:rsidP="002C28E9">
      <w:pPr>
        <w:ind w:left="720" w:firstLine="720"/>
      </w:pPr>
      <w:r>
        <w:rPr>
          <w:rFonts w:ascii="Times New Roman" w:eastAsia="Times New Roman" w:hAnsi="Times New Roman" w:cs="Times New Roman"/>
        </w:rPr>
        <w:t>If any members are not able to complete their assigned work by the 4th meeting, the other members will help with their work and finish it before Friday.</w:t>
      </w:r>
    </w:p>
    <w:p w14:paraId="59515340" w14:textId="77777777" w:rsidR="002C28E9" w:rsidRDefault="002C28E9" w:rsidP="002C28E9">
      <w:pPr>
        <w:ind w:left="720" w:firstLine="720"/>
      </w:pPr>
    </w:p>
    <w:p w14:paraId="1FF399E4" w14:textId="77777777" w:rsidR="002C28E9" w:rsidRDefault="002C28E9" w:rsidP="002C28E9">
      <w:pPr>
        <w:ind w:right="270"/>
      </w:pPr>
      <w:r>
        <w:rPr>
          <w:rFonts w:ascii="Times New Roman" w:eastAsia="Times New Roman" w:hAnsi="Times New Roman" w:cs="Times New Roman"/>
          <w:b/>
          <w:sz w:val="24"/>
          <w:szCs w:val="24"/>
        </w:rPr>
        <w:tab/>
        <w:t>4.4 Collaboration Platform</w:t>
      </w:r>
    </w:p>
    <w:p w14:paraId="5F6378EC" w14:textId="77777777" w:rsidR="002C28E9" w:rsidRPr="00956D8E" w:rsidRDefault="002C28E9" w:rsidP="002C28E9">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rPr>
        <w:t>Members will collaborate over Google Drive, Discord and GitHub. Google Drive will be used to post documents for others to view and edit, Discord will be used to communicate between members, and GitHub</w:t>
      </w:r>
    </w:p>
    <w:sectPr w:rsidR="002C28E9" w:rsidRPr="00956D8E">
      <w:footerReference w:type="default" r:id="rId33"/>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 w:author="Cameron Roberts" w:date="2017-01-26T12:48:00Z" w:initials="CR">
    <w:p w14:paraId="76FE87A9" w14:textId="77777777" w:rsidR="00550498" w:rsidRPr="00CE3117" w:rsidRDefault="00550498" w:rsidP="002C28E9">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FE87A9"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5009F8" w14:textId="77777777" w:rsidR="00133512" w:rsidRDefault="00133512" w:rsidP="00942E00">
      <w:pPr>
        <w:spacing w:line="240" w:lineRule="auto"/>
      </w:pPr>
      <w:r>
        <w:separator/>
      </w:r>
    </w:p>
  </w:endnote>
  <w:endnote w:type="continuationSeparator" w:id="0">
    <w:p w14:paraId="5AA44291" w14:textId="77777777" w:rsidR="00133512" w:rsidRDefault="00133512" w:rsidP="00942E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9080DC" w14:textId="7750987F" w:rsidR="00550498" w:rsidRDefault="00550498">
    <w:pPr>
      <w:pStyle w:val="Footer"/>
      <w:rPr>
        <w:noProof/>
      </w:rPr>
    </w:pPr>
    <w:r>
      <w:t xml:space="preserve">Page | </w:t>
    </w:r>
    <w:r>
      <w:fldChar w:fldCharType="begin"/>
    </w:r>
    <w:r>
      <w:instrText xml:space="preserve"> PAGE   \* MERGEFORMAT </w:instrText>
    </w:r>
    <w:r>
      <w:fldChar w:fldCharType="separate"/>
    </w:r>
    <w:r w:rsidR="0022784E">
      <w:rPr>
        <w:noProof/>
      </w:rPr>
      <w:t>10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43768E" w14:textId="77777777" w:rsidR="00133512" w:rsidRDefault="00133512" w:rsidP="00942E00">
      <w:pPr>
        <w:spacing w:line="240" w:lineRule="auto"/>
      </w:pPr>
      <w:r>
        <w:separator/>
      </w:r>
    </w:p>
  </w:footnote>
  <w:footnote w:type="continuationSeparator" w:id="0">
    <w:p w14:paraId="08939768" w14:textId="77777777" w:rsidR="00133512" w:rsidRDefault="00133512" w:rsidP="00942E0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1B4C01"/>
    <w:multiLevelType w:val="hybridMultilevel"/>
    <w:tmpl w:val="1952B684"/>
    <w:lvl w:ilvl="0" w:tplc="8AB826CE">
      <w:start w:val="1"/>
      <w:numFmt w:val="bullet"/>
      <w:lvlText w:val="-"/>
      <w:lvlJc w:val="left"/>
      <w:pPr>
        <w:ind w:left="1080" w:hanging="360"/>
      </w:pPr>
      <w:rPr>
        <w:rFonts w:ascii="Arial" w:eastAsia="Arial"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15:restartNumberingAfterBreak="0">
    <w:nsid w:val="3E446551"/>
    <w:multiLevelType w:val="hybridMultilevel"/>
    <w:tmpl w:val="3EEC650A"/>
    <w:lvl w:ilvl="0" w:tplc="10090003">
      <w:start w:val="1"/>
      <w:numFmt w:val="bullet"/>
      <w:lvlText w:val="o"/>
      <w:lvlJc w:val="left"/>
      <w:pPr>
        <w:ind w:left="180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56C5117C"/>
    <w:multiLevelType w:val="hybridMultilevel"/>
    <w:tmpl w:val="F5F0BCD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62813C54"/>
    <w:multiLevelType w:val="hybridMultilevel"/>
    <w:tmpl w:val="4F3E658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 Zhang">
    <w15:presenceInfo w15:providerId="Windows Live" w15:userId="a08799c98e6b6814"/>
  </w15:person>
  <w15:person w15:author="Cameron Roberts">
    <w15:presenceInfo w15:providerId="Windows Live" w15:userId="8736b058dc2c0ca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166"/>
    <w:rsid w:val="000A76D7"/>
    <w:rsid w:val="00117FB8"/>
    <w:rsid w:val="00133512"/>
    <w:rsid w:val="00151356"/>
    <w:rsid w:val="00175932"/>
    <w:rsid w:val="00195509"/>
    <w:rsid w:val="001C0DF4"/>
    <w:rsid w:val="001C298E"/>
    <w:rsid w:val="001C2DEC"/>
    <w:rsid w:val="001D0B70"/>
    <w:rsid w:val="00215258"/>
    <w:rsid w:val="0022784E"/>
    <w:rsid w:val="00236316"/>
    <w:rsid w:val="00274B3E"/>
    <w:rsid w:val="002A6A3F"/>
    <w:rsid w:val="002C28E9"/>
    <w:rsid w:val="002F207C"/>
    <w:rsid w:val="00325E16"/>
    <w:rsid w:val="00337AC2"/>
    <w:rsid w:val="00345747"/>
    <w:rsid w:val="003C5CD2"/>
    <w:rsid w:val="003F4B59"/>
    <w:rsid w:val="00414780"/>
    <w:rsid w:val="0043764A"/>
    <w:rsid w:val="00442D19"/>
    <w:rsid w:val="00463EEA"/>
    <w:rsid w:val="0049242D"/>
    <w:rsid w:val="004A708C"/>
    <w:rsid w:val="004D728A"/>
    <w:rsid w:val="00505CF3"/>
    <w:rsid w:val="00536168"/>
    <w:rsid w:val="00550498"/>
    <w:rsid w:val="005605B0"/>
    <w:rsid w:val="00563EF1"/>
    <w:rsid w:val="005724D2"/>
    <w:rsid w:val="005763B9"/>
    <w:rsid w:val="00607718"/>
    <w:rsid w:val="00626059"/>
    <w:rsid w:val="00644553"/>
    <w:rsid w:val="00652036"/>
    <w:rsid w:val="00654DA8"/>
    <w:rsid w:val="006C76A1"/>
    <w:rsid w:val="00717C20"/>
    <w:rsid w:val="00747B02"/>
    <w:rsid w:val="007534F3"/>
    <w:rsid w:val="00771099"/>
    <w:rsid w:val="00773536"/>
    <w:rsid w:val="0078197B"/>
    <w:rsid w:val="00790048"/>
    <w:rsid w:val="007A16EF"/>
    <w:rsid w:val="007F0450"/>
    <w:rsid w:val="007F14FD"/>
    <w:rsid w:val="00812B6E"/>
    <w:rsid w:val="00813CEA"/>
    <w:rsid w:val="008322E3"/>
    <w:rsid w:val="008B494E"/>
    <w:rsid w:val="008C253D"/>
    <w:rsid w:val="008E78B8"/>
    <w:rsid w:val="00921521"/>
    <w:rsid w:val="00942E00"/>
    <w:rsid w:val="00956D8E"/>
    <w:rsid w:val="00991045"/>
    <w:rsid w:val="0099299A"/>
    <w:rsid w:val="00A102E0"/>
    <w:rsid w:val="00AA5AE5"/>
    <w:rsid w:val="00AC209E"/>
    <w:rsid w:val="00AF383E"/>
    <w:rsid w:val="00B0665B"/>
    <w:rsid w:val="00B13891"/>
    <w:rsid w:val="00B32B97"/>
    <w:rsid w:val="00B83222"/>
    <w:rsid w:val="00B930BC"/>
    <w:rsid w:val="00BB7323"/>
    <w:rsid w:val="00BC2AD7"/>
    <w:rsid w:val="00C016E1"/>
    <w:rsid w:val="00C17F85"/>
    <w:rsid w:val="00C53B16"/>
    <w:rsid w:val="00CD04E3"/>
    <w:rsid w:val="00D47583"/>
    <w:rsid w:val="00D83166"/>
    <w:rsid w:val="00D953CD"/>
    <w:rsid w:val="00DA09B5"/>
    <w:rsid w:val="00E63CD9"/>
    <w:rsid w:val="00E9665B"/>
    <w:rsid w:val="00EB0A90"/>
    <w:rsid w:val="00EB41EA"/>
    <w:rsid w:val="00ED5A49"/>
    <w:rsid w:val="00F35C7F"/>
    <w:rsid w:val="00F46368"/>
    <w:rsid w:val="00F96663"/>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3FC74"/>
  <w15:chartTrackingRefBased/>
  <w15:docId w15:val="{3E81C80F-0BE5-44F7-AC11-2EE99B374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sid w:val="00D83166"/>
    <w:pPr>
      <w:spacing w:after="0" w:line="276" w:lineRule="auto"/>
    </w:pPr>
    <w:rPr>
      <w:rFonts w:ascii="Arial" w:eastAsia="Arial" w:hAnsi="Arial" w:cs="Arial"/>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5932"/>
    <w:pPr>
      <w:ind w:left="720"/>
      <w:contextualSpacing/>
    </w:pPr>
  </w:style>
  <w:style w:type="paragraph" w:styleId="Header">
    <w:name w:val="header"/>
    <w:basedOn w:val="Normal"/>
    <w:link w:val="HeaderChar"/>
    <w:uiPriority w:val="99"/>
    <w:unhideWhenUsed/>
    <w:rsid w:val="00942E00"/>
    <w:pPr>
      <w:tabs>
        <w:tab w:val="center" w:pos="4680"/>
        <w:tab w:val="right" w:pos="9360"/>
      </w:tabs>
      <w:spacing w:line="240" w:lineRule="auto"/>
    </w:pPr>
  </w:style>
  <w:style w:type="character" w:customStyle="1" w:styleId="HeaderChar">
    <w:name w:val="Header Char"/>
    <w:basedOn w:val="DefaultParagraphFont"/>
    <w:link w:val="Header"/>
    <w:uiPriority w:val="99"/>
    <w:rsid w:val="00942E00"/>
    <w:rPr>
      <w:rFonts w:ascii="Arial" w:eastAsia="Arial" w:hAnsi="Arial" w:cs="Arial"/>
      <w:color w:val="000000"/>
    </w:rPr>
  </w:style>
  <w:style w:type="paragraph" w:styleId="Footer">
    <w:name w:val="footer"/>
    <w:basedOn w:val="Normal"/>
    <w:link w:val="FooterChar"/>
    <w:uiPriority w:val="99"/>
    <w:unhideWhenUsed/>
    <w:rsid w:val="00942E00"/>
    <w:pPr>
      <w:tabs>
        <w:tab w:val="center" w:pos="4680"/>
        <w:tab w:val="right" w:pos="9360"/>
      </w:tabs>
      <w:spacing w:line="240" w:lineRule="auto"/>
    </w:pPr>
  </w:style>
  <w:style w:type="character" w:customStyle="1" w:styleId="FooterChar">
    <w:name w:val="Footer Char"/>
    <w:basedOn w:val="DefaultParagraphFont"/>
    <w:link w:val="Footer"/>
    <w:uiPriority w:val="99"/>
    <w:rsid w:val="00942E00"/>
    <w:rPr>
      <w:rFonts w:ascii="Arial" w:eastAsia="Arial" w:hAnsi="Arial" w:cs="Arial"/>
      <w:color w:val="000000"/>
    </w:rPr>
  </w:style>
  <w:style w:type="character" w:styleId="CommentReference">
    <w:name w:val="annotation reference"/>
    <w:basedOn w:val="DefaultParagraphFont"/>
    <w:uiPriority w:val="99"/>
    <w:semiHidden/>
    <w:unhideWhenUsed/>
    <w:rsid w:val="002C28E9"/>
    <w:rPr>
      <w:sz w:val="16"/>
      <w:szCs w:val="16"/>
    </w:rPr>
  </w:style>
  <w:style w:type="paragraph" w:styleId="CommentText">
    <w:name w:val="annotation text"/>
    <w:basedOn w:val="Normal"/>
    <w:link w:val="CommentTextChar"/>
    <w:uiPriority w:val="99"/>
    <w:semiHidden/>
    <w:unhideWhenUsed/>
    <w:rsid w:val="002C28E9"/>
    <w:pPr>
      <w:spacing w:line="240" w:lineRule="auto"/>
    </w:pPr>
    <w:rPr>
      <w:sz w:val="20"/>
      <w:szCs w:val="20"/>
    </w:rPr>
  </w:style>
  <w:style w:type="character" w:customStyle="1" w:styleId="CommentTextChar">
    <w:name w:val="Comment Text Char"/>
    <w:basedOn w:val="DefaultParagraphFont"/>
    <w:link w:val="CommentText"/>
    <w:uiPriority w:val="99"/>
    <w:semiHidden/>
    <w:rsid w:val="002C28E9"/>
    <w:rPr>
      <w:rFonts w:ascii="Arial" w:eastAsia="Arial" w:hAnsi="Arial" w:cs="Arial"/>
      <w:color w:val="000000"/>
      <w:sz w:val="20"/>
      <w:szCs w:val="20"/>
    </w:rPr>
  </w:style>
  <w:style w:type="paragraph" w:styleId="BalloonText">
    <w:name w:val="Balloon Text"/>
    <w:basedOn w:val="Normal"/>
    <w:link w:val="BalloonTextChar"/>
    <w:uiPriority w:val="99"/>
    <w:semiHidden/>
    <w:unhideWhenUsed/>
    <w:rsid w:val="002C28E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28E9"/>
    <w:rPr>
      <w:rFonts w:ascii="Segoe UI" w:eastAsia="Arial"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gamespot.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mp"/><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ca.ign.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microsoft.com/office/2011/relationships/commentsExtended" Target="commentsExtended.xml"/><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90DC9-D9D2-417A-BBB5-157A89FD6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30</Pages>
  <Words>3523</Words>
  <Characters>20085</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Zhang</dc:creator>
  <cp:keywords/>
  <dc:description/>
  <cp:lastModifiedBy>Ben Zhang</cp:lastModifiedBy>
  <cp:revision>68</cp:revision>
  <dcterms:created xsi:type="dcterms:W3CDTF">2017-02-15T18:58:00Z</dcterms:created>
  <dcterms:modified xsi:type="dcterms:W3CDTF">2017-02-16T21:34:00Z</dcterms:modified>
</cp:coreProperties>
</file>