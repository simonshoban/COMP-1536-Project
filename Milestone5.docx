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b/>
        </w:rPr>
      </w:pPr>
      <w:r>
        <w:rPr>
          <w:rFonts w:ascii="Times New Roman" w:eastAsia="Times New Roman" w:hAnsi="Times New Roman" w:cs="Times New Roman"/>
          <w:b/>
          <w:sz w:val="28"/>
          <w:szCs w:val="28"/>
        </w:rPr>
        <w:t>  </w:t>
      </w:r>
      <w:r>
        <w:rPr>
          <w:b/>
        </w:rPr>
        <w:t>Date: 04-12-2017</w:t>
      </w:r>
    </w:p>
    <w:p w:rsidR="00BF213B" w:rsidRDefault="00BF213B">
      <w:pPr>
        <w:spacing w:line="240" w:lineRule="auto"/>
        <w:ind w:left="6480" w:firstLine="720"/>
        <w:rPr>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w:t>
      </w:r>
      <w:r>
        <w:rPr>
          <w:rFonts w:ascii="Times New Roman" w:eastAsia="Times New Roman" w:hAnsi="Times New Roman" w:cs="Times New Roman"/>
          <w:b/>
        </w:rPr>
        <w:tab/>
        <w: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pg.7</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pg.14</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we used .htaccess to </w:t>
      </w:r>
      <w:r w:rsidR="001942B6">
        <w:rPr>
          <w:rFonts w:ascii="Times New Roman" w:eastAsia="Times New Roman" w:hAnsi="Times New Roman" w:cs="Times New Roman"/>
          <w:b/>
          <w:sz w:val="28"/>
          <w:szCs w:val="28"/>
        </w:rPr>
        <w:t>have the server run our html files as</w:t>
      </w:r>
      <w:r>
        <w:rPr>
          <w:rFonts w:ascii="Times New Roman" w:eastAsia="Times New Roman" w:hAnsi="Times New Roman" w:cs="Times New Roman"/>
          <w:b/>
          <w:sz w:val="28"/>
          <w:szCs w:val="28"/>
        </w:rPr>
        <w:t xml:space="preserve"> php</w:t>
      </w:r>
      <w:r w:rsidR="00240980">
        <w:rPr>
          <w:rFonts w:ascii="Times New Roman" w:eastAsia="Times New Roman" w:hAnsi="Times New Roman" w:cs="Times New Roman"/>
          <w:b/>
          <w:sz w:val="28"/>
          <w:szCs w:val="28"/>
        </w:rPr>
        <w:t>.</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BF213B" w:rsidRDefault="00BF213B">
      <w:pPr>
        <w:spacing w:line="240" w:lineRule="auto"/>
        <w:rPr>
          <w:rFonts w:ascii="Times New Roman" w:eastAsia="Times New Roman" w:hAnsi="Times New Roman" w:cs="Times New Roman"/>
          <w:b/>
          <w:sz w:val="28"/>
          <w:szCs w:val="28"/>
        </w:rPr>
      </w:pP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w:t>
      </w:r>
      <w:bookmarkStart w:id="0" w:name="_GoBack"/>
      <w:bookmarkEnd w:id="0"/>
      <w:r>
        <w:rPr>
          <w:rFonts w:ascii="Times New Roman" w:eastAsia="Times New Roman" w:hAnsi="Times New Roman" w:cs="Times New Roman"/>
          <w:b/>
          <w:sz w:val="28"/>
          <w:szCs w:val="28"/>
        </w:rPr>
        <w:t>age</w:t>
      </w: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97A5C" w:rsidRDefault="00397A5C">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1.User registration: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39878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5943600" cy="398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Users can sign up for accounts in the sign up page, they must follow the Java</w:t>
      </w:r>
      <w:r w:rsidR="00536096">
        <w:rPr>
          <w:rFonts w:ascii="Times New Roman" w:eastAsia="Times New Roman" w:hAnsi="Times New Roman" w:cs="Times New Roman"/>
        </w:rPr>
        <w:t>S</w:t>
      </w:r>
      <w:r>
        <w:rPr>
          <w:rFonts w:ascii="Times New Roman" w:eastAsia="Times New Roman" w:hAnsi="Times New Roman" w:cs="Times New Roman"/>
        </w:rPr>
        <w:t xml:space="preserve">cript form checks to be able to successfully send the info to register.php, which processes the user input and creates an account in the database. </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0447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20447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tab/>
      </w:r>
      <w:r>
        <w:rPr>
          <w:rFonts w:ascii="Times New Roman" w:eastAsia="Times New Roman" w:hAnsi="Times New Roman" w:cs="Times New Roman"/>
        </w:rPr>
        <w:t>If registration is successful, register.php will redirect the user to the thankyou.html page.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9652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943600" cy="9652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Code from reigster.php for successful redirection.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2319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943600" cy="12319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If registration fails, register.php redirects you back to the sign_up.html page, and it is reloaded with added php to display error messages.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1440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
                    <a:srcRect/>
                    <a:stretch>
                      <a:fillRect/>
                    </a:stretch>
                  </pic:blipFill>
                  <pic:spPr>
                    <a:xfrm>
                      <a:off x="0" y="0"/>
                      <a:ext cx="5943600" cy="9144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This is the redirection from register.php for unsuccessful sign ups.</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0160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943600" cy="1016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embedded </w:t>
      </w:r>
      <w:r w:rsidR="001252B1">
        <w:rPr>
          <w:rFonts w:ascii="Times New Roman" w:eastAsia="Times New Roman" w:hAnsi="Times New Roman" w:cs="Times New Roman"/>
        </w:rPr>
        <w:t>PHP</w:t>
      </w:r>
      <w:r>
        <w:rPr>
          <w:rFonts w:ascii="Times New Roman" w:eastAsia="Times New Roman" w:hAnsi="Times New Roman" w:cs="Times New Roman"/>
        </w:rPr>
        <w:t xml:space="preserve"> code to display the error messages.</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User authentication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23368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943600" cy="2336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Users can login to their accounts after signing up by inputting their email and password, the info will be sent to login.php. The login.php wi</w:t>
      </w:r>
      <w:r w:rsidR="004450FF">
        <w:rPr>
          <w:rFonts w:ascii="Times New Roman" w:eastAsia="Times New Roman" w:hAnsi="Times New Roman" w:cs="Times New Roman"/>
        </w:rPr>
        <w:t>ll then verifies the login info. If it is successful it creates the session variables and re</w:t>
      </w:r>
      <w:r>
        <w:rPr>
          <w:rFonts w:ascii="Times New Roman" w:eastAsia="Times New Roman" w:hAnsi="Times New Roman" w:cs="Times New Roman"/>
        </w:rPr>
        <w:t>directs the user back to the index.html page</w:t>
      </w:r>
      <w:r w:rsidR="00BA788D">
        <w:rPr>
          <w:rFonts w:ascii="Times New Roman" w:eastAsia="Times New Roman" w:hAnsi="Times New Roman" w:cs="Times New Roman"/>
        </w:rPr>
        <w:t>.</w:t>
      </w:r>
      <w:r>
        <w:rPr>
          <w:rFonts w:ascii="Times New Roman" w:eastAsia="Times New Roman" w:hAnsi="Times New Roman" w:cs="Times New Roman"/>
        </w:rPr>
        <w:t xml:space="preserve"> </w:t>
      </w:r>
      <w:r w:rsidR="00BA788D">
        <w:rPr>
          <w:rFonts w:ascii="Times New Roman" w:eastAsia="Times New Roman" w:hAnsi="Times New Roman" w:cs="Times New Roman"/>
        </w:rPr>
        <w:t>I</w:t>
      </w:r>
      <w:r>
        <w:rPr>
          <w:rFonts w:ascii="Times New Roman" w:eastAsia="Times New Roman" w:hAnsi="Times New Roman" w:cs="Times New Roman"/>
        </w:rPr>
        <w:t xml:space="preserve">f login is </w:t>
      </w:r>
      <w:r w:rsidR="00AC2474">
        <w:rPr>
          <w:rFonts w:ascii="Times New Roman" w:eastAsia="Times New Roman" w:hAnsi="Times New Roman" w:cs="Times New Roman"/>
        </w:rPr>
        <w:t>un</w:t>
      </w:r>
      <w:r w:rsidR="0086274E">
        <w:rPr>
          <w:rFonts w:ascii="Times New Roman" w:eastAsia="Times New Roman" w:hAnsi="Times New Roman" w:cs="Times New Roman"/>
        </w:rPr>
        <w:t xml:space="preserve">successful the user will be redirected back to log_in.html </w:t>
      </w:r>
      <w:r w:rsidR="00E265BF">
        <w:rPr>
          <w:rFonts w:ascii="Times New Roman" w:eastAsia="Times New Roman" w:hAnsi="Times New Roman" w:cs="Times New Roman"/>
        </w:rPr>
        <w:t xml:space="preserve">and </w:t>
      </w:r>
      <w:r w:rsidR="00F9109A">
        <w:rPr>
          <w:rFonts w:ascii="Times New Roman" w:eastAsia="Times New Roman" w:hAnsi="Times New Roman" w:cs="Times New Roman"/>
        </w:rPr>
        <w:t>displays</w:t>
      </w:r>
      <w:r w:rsidR="00E265BF">
        <w:rPr>
          <w:rFonts w:ascii="Times New Roman" w:eastAsia="Times New Roman" w:hAnsi="Times New Roman" w:cs="Times New Roman"/>
        </w:rPr>
        <w:t xml:space="preserve"> an error message.</w:t>
      </w:r>
      <w:r w:rsidR="0086274E">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11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11176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 at top right when logged in.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8763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 xml:space="preserve">The embedded </w:t>
      </w:r>
      <w:r w:rsidR="002D5448">
        <w:rPr>
          <w:rFonts w:ascii="Times New Roman" w:eastAsia="Times New Roman" w:hAnsi="Times New Roman" w:cs="Times New Roman"/>
        </w:rPr>
        <w:t>PHP</w:t>
      </w:r>
      <w:r>
        <w:rPr>
          <w:rFonts w:ascii="Times New Roman" w:eastAsia="Times New Roman" w:hAnsi="Times New Roman" w:cs="Times New Roman"/>
        </w:rPr>
        <w:t xml:space="preserve"> to display the username depending on if the user is logged in or not</w:t>
      </w:r>
      <w:r w:rsidR="00536096">
        <w:rPr>
          <w:rFonts w:ascii="Times New Roman" w:eastAsia="Times New Roman" w:hAnsi="Times New Roman" w:cs="Times New Roman"/>
        </w:rPr>
        <w:t>. All pages include functions.php</w:t>
      </w:r>
      <w:r>
        <w:rPr>
          <w:rFonts w:ascii="Times New Roman" w:eastAsia="Times New Roman" w:hAnsi="Times New Roman" w:cs="Times New Roman"/>
        </w:rPr>
        <w:t xml:space="preserve">, </w:t>
      </w:r>
      <w:r w:rsidR="00536096">
        <w:rPr>
          <w:rFonts w:ascii="Times New Roman" w:eastAsia="Times New Roman" w:hAnsi="Times New Roman" w:cs="Times New Roman"/>
        </w:rPr>
        <w:t>which</w:t>
      </w:r>
      <w:r>
        <w:rPr>
          <w:rFonts w:ascii="Times New Roman" w:eastAsia="Times New Roman" w:hAnsi="Times New Roman" w:cs="Times New Roman"/>
        </w:rPr>
        <w:t xml:space="preserve"> that contains the isLoggedIn() function.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After cl</w:t>
      </w:r>
      <w:r w:rsidR="00226BE6">
        <w:rPr>
          <w:rFonts w:ascii="Times New Roman" w:eastAsia="Times New Roman" w:hAnsi="Times New Roman" w:cs="Times New Roman"/>
        </w:rPr>
        <w:t>icking log</w:t>
      </w:r>
      <w:r>
        <w:rPr>
          <w:rFonts w:ascii="Times New Roman" w:eastAsia="Times New Roman" w:hAnsi="Times New Roman" w:cs="Times New Roman"/>
        </w:rPr>
        <w:t>out, the user will be logged out and brought back to index.html.</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D91DA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007E6EB0">
        <w:rPr>
          <w:rFonts w:ascii="Times New Roman" w:eastAsia="Times New Roman" w:hAnsi="Times New Roman" w:cs="Times New Roman"/>
          <w:b/>
          <w:sz w:val="28"/>
          <w:szCs w:val="28"/>
        </w:rPr>
        <w:t>Server side function:</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52578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525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w:t>
      </w:r>
      <w:r w:rsidR="00F86EE3">
        <w:rPr>
          <w:rFonts w:ascii="Times New Roman" w:eastAsia="Times New Roman" w:hAnsi="Times New Roman" w:cs="Times New Roman"/>
        </w:rPr>
        <w:t xml:space="preserve"> comments if they are logged in.</w:t>
      </w:r>
      <w:r>
        <w:rPr>
          <w:rFonts w:ascii="Times New Roman" w:eastAsia="Times New Roman" w:hAnsi="Times New Roman" w:cs="Times New Roman"/>
        </w:rPr>
        <w:t xml:space="preserve"> they can enter their comment in the </w:t>
      </w:r>
      <w:r w:rsidR="00F86EE3">
        <w:rPr>
          <w:rFonts w:ascii="Times New Roman" w:eastAsia="Times New Roman" w:hAnsi="Times New Roman" w:cs="Times New Roman"/>
        </w:rPr>
        <w:t>text field</w:t>
      </w:r>
      <w:r>
        <w:rPr>
          <w:rFonts w:ascii="Times New Roman" w:eastAsia="Times New Roman" w:hAnsi="Times New Roman" w:cs="Times New Roman"/>
        </w:rPr>
        <w:t xml:space="preserve"> below the already posted comments</w:t>
      </w:r>
      <w:r w:rsidR="00F86EE3">
        <w:rPr>
          <w:rFonts w:ascii="Times New Roman" w:eastAsia="Times New Roman" w:hAnsi="Times New Roman" w:cs="Times New Roman"/>
        </w:rPr>
        <w:t>. The form will be sent to add_response.php which will send the information to the responses table in the database.</w:t>
      </w:r>
      <w:r>
        <w:rPr>
          <w:noProof/>
        </w:rPr>
        <w:lastRenderedPageBreak/>
        <w:drawing>
          <wp:inline distT="114300" distB="114300" distL="114300" distR="114300">
            <wp:extent cx="5943600" cy="5448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5448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30861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review pages contain PHP that will </w:t>
      </w:r>
      <w:r w:rsidR="002B275A">
        <w:rPr>
          <w:rFonts w:ascii="Times New Roman" w:eastAsia="Times New Roman" w:hAnsi="Times New Roman" w:cs="Times New Roman"/>
        </w:rPr>
        <w:t>retrieve comments from the responses table in the database and display them as a series of tables.</w:t>
      </w:r>
    </w:p>
    <w:p w:rsidR="006F460E" w:rsidRDefault="006F460E">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527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2527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w:t>
      </w:r>
      <w:r w:rsidR="00C01942">
        <w:rPr>
          <w:rFonts w:ascii="Times New Roman" w:eastAsia="Times New Roman" w:hAnsi="Times New Roman" w:cs="Times New Roman"/>
        </w:rPr>
        <w:t xml:space="preserve">to submit comments </w:t>
      </w:r>
      <w:r>
        <w:rPr>
          <w:rFonts w:ascii="Times New Roman" w:eastAsia="Times New Roman" w:hAnsi="Times New Roman" w:cs="Times New Roman"/>
        </w:rPr>
        <w:t>will only appear when the user is logged in.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lastRenderedPageBreak/>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397A5C"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Javascript-enabled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03-14-2017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w:t>
      </w:r>
      <w:r w:rsidR="00BF78CC">
        <w:rPr>
          <w:rFonts w:ascii="Times New Roman" w:eastAsia="Times New Roman" w:hAnsi="Times New Roman" w:cs="Times New Roman"/>
          <w:b/>
        </w:rPr>
        <w:t>m validations</w:t>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t>pg.13</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w:t>
      </w:r>
      <w:r w:rsidR="00BF78CC">
        <w:rPr>
          <w:rFonts w:ascii="Times New Roman" w:eastAsia="Times New Roman" w:hAnsi="Times New Roman" w:cs="Times New Roman"/>
        </w:rPr>
        <w:t>1 Validation requirements</w:t>
      </w:r>
      <w:r w:rsidR="00BF78CC">
        <w:rPr>
          <w:rFonts w:ascii="Times New Roman" w:eastAsia="Times New Roman" w:hAnsi="Times New Roman" w:cs="Times New Roman"/>
        </w:rPr>
        <w:tab/>
      </w:r>
      <w:r w:rsidR="00BF78CC">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1.2 </w:t>
      </w:r>
      <w:r w:rsidR="00BF78CC">
        <w:rPr>
          <w:rFonts w:ascii="Times New Roman" w:eastAsia="Times New Roman" w:hAnsi="Times New Roman" w:cs="Times New Roman"/>
        </w:rPr>
        <w:t>Validation implementations</w:t>
      </w:r>
      <w:r w:rsidR="00BF78CC">
        <w:rPr>
          <w:rFonts w:ascii="Times New Roman" w:eastAsia="Times New Roman" w:hAnsi="Times New Roman" w:cs="Times New Roman"/>
        </w:rPr>
        <w:tab/>
      </w:r>
      <w:r w:rsidR="00BF78CC">
        <w:rPr>
          <w:rFonts w:ascii="Times New Roman" w:eastAsia="Times New Roman" w:hAnsi="Times New Roman" w:cs="Times New Roman"/>
        </w:rPr>
        <w:tab/>
        <w:t>pg.14</w:t>
      </w:r>
    </w:p>
    <w:p w:rsidR="00BF213B" w:rsidRDefault="00BF213B">
      <w:pPr>
        <w:spacing w:line="240" w:lineRule="auto"/>
        <w:rPr>
          <w:rFonts w:ascii="Times New Roman" w:eastAsia="Times New Roman" w:hAnsi="Times New Roman" w:cs="Times New Roman"/>
          <w:b/>
        </w:rPr>
      </w:pPr>
    </w:p>
    <w:p w:rsidR="00BF213B" w:rsidRDefault="004B36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4B36FB">
        <w:rPr>
          <w:rFonts w:ascii="Times New Roman" w:eastAsia="Times New Roman" w:hAnsi="Times New Roman" w:cs="Times New Roman"/>
        </w:rPr>
        <w:tab/>
        <w:t>2.1 Field testing</w:t>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t>pg.16</w:t>
      </w:r>
    </w:p>
    <w:p w:rsidR="00BF213B" w:rsidRDefault="004B36FB">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2.3 J</w:t>
      </w:r>
      <w:r w:rsidR="004B36FB">
        <w:rPr>
          <w:rFonts w:ascii="Times New Roman" w:eastAsia="Times New Roman" w:hAnsi="Times New Roman" w:cs="Times New Roman"/>
        </w:rPr>
        <w:t>avascript disabled testing</w:t>
      </w:r>
      <w:r w:rsidR="004B36FB">
        <w:rPr>
          <w:rFonts w:ascii="Times New Roman" w:eastAsia="Times New Roman" w:hAnsi="Times New Roman" w:cs="Times New Roman"/>
        </w:rPr>
        <w:tab/>
      </w:r>
      <w:r w:rsidR="004B36FB">
        <w:rPr>
          <w:rFonts w:ascii="Times New Roman" w:eastAsia="Times New Roman" w:hAnsi="Times New Roman" w:cs="Times New Roman"/>
        </w:rPr>
        <w:tab/>
        <w:t>pg.17</w:t>
      </w:r>
    </w:p>
    <w:p w:rsidR="00BF213B" w:rsidRDefault="00BF213B">
      <w:pPr>
        <w:spacing w:line="240" w:lineRule="auto"/>
        <w:rPr>
          <w:rFonts w:ascii="Times New Roman" w:eastAsia="Times New Roman" w:hAnsi="Times New Roman" w:cs="Times New Roman"/>
          <w:b/>
        </w:rPr>
      </w:pPr>
    </w:p>
    <w:p w:rsidR="00BF213B" w:rsidRDefault="0002628E">
      <w:pPr>
        <w:spacing w:line="240" w:lineRule="auto"/>
        <w:rPr>
          <w:rFonts w:ascii="Times New Roman" w:eastAsia="Times New Roman" w:hAnsi="Times New Roman" w:cs="Times New Roman"/>
          <w:b/>
        </w:rPr>
      </w:pPr>
      <w:r>
        <w:rPr>
          <w:rFonts w:ascii="Times New Roman" w:eastAsia="Times New Roman" w:hAnsi="Times New Roman" w:cs="Times New Roman"/>
          <w:b/>
        </w:rPr>
        <w:t>3. Jquery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02628E">
        <w:rPr>
          <w:rFonts w:ascii="Times New Roman" w:eastAsia="Times New Roman" w:hAnsi="Times New Roman" w:cs="Times New Roman"/>
        </w:rPr>
        <w:t>3.1 Reasons &amp; Advantages</w:t>
      </w:r>
      <w:r w:rsidR="0002628E">
        <w:rPr>
          <w:rFonts w:ascii="Times New Roman" w:eastAsia="Times New Roman" w:hAnsi="Times New Roman" w:cs="Times New Roman"/>
        </w:rPr>
        <w:tab/>
      </w:r>
      <w:r w:rsidR="0002628E">
        <w:rPr>
          <w:rFonts w:ascii="Times New Roman" w:eastAsia="Times New Roman" w:hAnsi="Times New Roman" w:cs="Times New Roman"/>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3.2 Ja</w:t>
      </w:r>
      <w:r w:rsidR="0002628E">
        <w:rPr>
          <w:rFonts w:ascii="Times New Roman" w:eastAsia="Times New Roman" w:hAnsi="Times New Roman" w:cs="Times New Roman"/>
        </w:rPr>
        <w:t>vascript disabled testing</w:t>
      </w:r>
      <w:r w:rsidR="0002628E">
        <w:rPr>
          <w:rFonts w:ascii="Times New Roman" w:eastAsia="Times New Roman" w:hAnsi="Times New Roman" w:cs="Times New Roman"/>
        </w:rPr>
        <w:tab/>
      </w:r>
      <w:r w:rsidR="0002628E">
        <w:rPr>
          <w:rFonts w:ascii="Times New Roman" w:eastAsia="Times New Roman" w:hAnsi="Times New Roman" w:cs="Times New Roman"/>
        </w:rPr>
        <w:tab/>
        <w:t>pg.21</w:t>
      </w:r>
    </w:p>
    <w:p w:rsidR="00BF213B" w:rsidRDefault="00BF213B">
      <w:pPr>
        <w:spacing w:line="240" w:lineRule="auto"/>
        <w:rPr>
          <w:rFonts w:ascii="Times New Roman" w:eastAsia="Times New Roman" w:hAnsi="Times New Roman" w:cs="Times New Roman"/>
        </w:rPr>
      </w:pPr>
    </w:p>
    <w:p w:rsidR="00BF213B" w:rsidRDefault="00585FC0">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w:t>
      </w:r>
      <w:r w:rsidR="00585FC0">
        <w:rPr>
          <w:rFonts w:ascii="Times New Roman" w:eastAsia="Times New Roman" w:hAnsi="Times New Roman" w:cs="Times New Roman"/>
        </w:rPr>
        <w:t>cess with publish and test</w:t>
      </w:r>
      <w:r w:rsidR="00585FC0">
        <w:rPr>
          <w:rFonts w:ascii="Times New Roman" w:eastAsia="Times New Roman" w:hAnsi="Times New Roman" w:cs="Times New Roman"/>
        </w:rPr>
        <w:tab/>
        <w:t>pg.22</w:t>
      </w:r>
    </w:p>
    <w:p w:rsidR="00BF213B" w:rsidRDefault="00585FC0">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BF213B" w:rsidRDefault="00BF213B">
      <w:pPr>
        <w:spacing w:line="240" w:lineRule="auto"/>
        <w:rPr>
          <w:rFonts w:ascii="Times New Roman" w:eastAsia="Times New Roman" w:hAnsi="Times New Roman" w:cs="Times New Roman"/>
          <w:sz w:val="24"/>
          <w:szCs w:val="24"/>
        </w:rPr>
      </w:pPr>
    </w:p>
    <w:p w:rsidR="00BF213B" w:rsidRDefault="0001521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website with Javascript disabled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BF213B" w:rsidRDefault="00806875">
      <w:pPr>
        <w:widowControl/>
        <w:rPr>
          <w:rFonts w:ascii="Times New Roman" w:eastAsia="Times New Roman" w:hAnsi="Times New Roman" w:cs="Times New Roman"/>
          <w:b/>
          <w:sz w:val="28"/>
          <w:szCs w:val="28"/>
        </w:rPr>
      </w:pPr>
      <w:hyperlink r:id="rId20">
        <w:r w:rsidR="007E6EB0">
          <w:rPr>
            <w:rFonts w:ascii="Times New Roman" w:eastAsia="Times New Roman" w:hAnsi="Times New Roman" w:cs="Times New Roman"/>
            <w:b/>
            <w:color w:val="1155CC"/>
            <w:sz w:val="28"/>
            <w:szCs w:val="28"/>
            <w:u w:val="single"/>
          </w:rPr>
          <w:t>http://students.bcitdev.com/A00985653/COMP-1536-Project/sign_up.html</w:t>
        </w:r>
      </w:hyperlink>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BF213B" w:rsidRDefault="00806875">
      <w:pPr>
        <w:widowControl/>
        <w:rPr>
          <w:rFonts w:ascii="Times New Roman" w:eastAsia="Times New Roman" w:hAnsi="Times New Roman" w:cs="Times New Roman"/>
          <w:b/>
          <w:sz w:val="28"/>
          <w:szCs w:val="28"/>
        </w:rPr>
      </w:pPr>
      <w:hyperlink r:id="rId21">
        <w:r w:rsidR="007E6EB0">
          <w:rPr>
            <w:rFonts w:ascii="Times New Roman" w:eastAsia="Times New Roman" w:hAnsi="Times New Roman" w:cs="Times New Roman"/>
            <w:b/>
            <w:color w:val="1155CC"/>
            <w:sz w:val="28"/>
            <w:szCs w:val="28"/>
            <w:u w:val="single"/>
          </w:rPr>
          <w:t>http://students.bcitdev.com/A00985653/COMP-1536-Project/about.html</w:t>
        </w:r>
      </w:hyperlink>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7805B6" w:rsidRDefault="007805B6">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1.Form validation:</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BF213B" w:rsidRDefault="00BF213B">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p w:rsidR="00BF213B" w:rsidRDefault="00BF213B">
      <w:pPr>
        <w:widowControl/>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Data Format/ Reg Exp</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Explanation</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/^[A-Z0-9._%+-]+@[A-Z0-9.-]+\.[A-Z]{2,}$/i</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 address with 1 or more A-Z0-9._%+- characters, followed by @ sign, and 1 or more A-Z0-9.- characters for the type of mail service, such as @hotmail or @gmail. Then it is followed by a . with 2 or more letters for the TLD, such as .ca or .com. The email is case insensitive.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Password must have at least 1 capital letter and be between 5-20 characters long. It must contain at least one of these special characters: : #?!@$*%^&amp;-, as well as at least one number. </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(document.getElementById ('password').value != document.getElementById('confirm_password')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Must match password.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BF213B" w:rsidRDefault="00BF213B">
            <w:pPr>
              <w:spacing w:line="240" w:lineRule="auto"/>
              <w:rPr>
                <w:rFonts w:ascii="Times New Roman" w:eastAsia="Times New Roman" w:hAnsi="Times New Roman" w:cs="Times New Roman"/>
              </w:rPr>
            </w:pP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Checks if user entered the date format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if(!document.getElementById</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('terms_agree').checked)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 and conditions must be checked.</w:t>
            </w:r>
          </w:p>
        </w:tc>
      </w:tr>
    </w:tbl>
    <w:p w:rsidR="00BF213B" w:rsidRDefault="00BF213B">
      <w:pPr>
        <w:widowControl/>
        <w:rPr>
          <w:rFonts w:ascii="Times New Roman" w:eastAsia="Times New Roman" w:hAnsi="Times New Roman" w:cs="Times New Roman"/>
          <w:b/>
          <w:sz w:val="18"/>
          <w:szCs w:val="18"/>
        </w:rPr>
      </w:pPr>
    </w:p>
    <w:p w:rsidR="00D508A0" w:rsidRDefault="00D508A0">
      <w:pPr>
        <w:widowControl/>
        <w:rPr>
          <w:rFonts w:ascii="Times New Roman" w:eastAsia="Times New Roman" w:hAnsi="Times New Roman" w:cs="Times New Roman"/>
          <w:b/>
        </w:rPr>
      </w:pPr>
    </w:p>
    <w:p w:rsidR="00D508A0" w:rsidRDefault="00D508A0">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lastRenderedPageBreak/>
        <w:t>1.2 Validation implementations: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Validation is done with Javascript, an external script “form_validation.js” is linked to sign_up.html.</w:t>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form’s onsubmit is linked to a method called validate(form), which checks the entire form.</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with regular expression are validated by using the test() method, to match the regular expression with the form input fields.</w:t>
      </w:r>
    </w:p>
    <w:p w:rsidR="00BF213B" w:rsidRDefault="007E6EB0">
      <w:pPr>
        <w:widowControl/>
        <w:rPr>
          <w:rFonts w:ascii="Times New Roman" w:eastAsia="Times New Roman" w:hAnsi="Times New Roman" w:cs="Times New Roman"/>
        </w:rPr>
      </w:pPr>
      <w:r>
        <w:rPr>
          <w:noProof/>
        </w:rPr>
        <w:drawing>
          <wp:inline distT="114300" distB="114300" distL="114300" distR="114300">
            <wp:extent cx="5943600" cy="25781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regular expressios for the four fields above, they are then validated with an if statement, below is a validation for email:</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67300" cy="17907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067300" cy="17907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“valid_” are the warning messages below each fields, they are hidden by defualt and are displayed in block when there is an error, and are then hidden again when user fixes their input.</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“invalid_” are the red *s to indicate the fields that require fixing.</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require regular expression uses logic comparison or methods to validate instead, below is a validation for terms of service:</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10150" cy="178117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010150" cy="1781175"/>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errors[] array is not empty, and true otherwise.</w:t>
      </w:r>
    </w:p>
    <w:p w:rsidR="00BF213B" w:rsidRDefault="007E6EB0">
      <w:pPr>
        <w:widowControl/>
        <w:rPr>
          <w:rFonts w:ascii="Times New Roman" w:eastAsia="Times New Roman" w:hAnsi="Times New Roman" w:cs="Times New Roman"/>
        </w:rPr>
      </w:pPr>
      <w:r>
        <w:rPr>
          <w:noProof/>
        </w:rPr>
        <w:drawing>
          <wp:inline distT="114300" distB="114300" distL="114300" distR="114300">
            <wp:extent cx="2019300" cy="142875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019300" cy="1428750"/>
                    </a:xfrm>
                    <a:prstGeom prst="rect">
                      <a:avLst/>
                    </a:prstGeom>
                    <a:ln/>
                  </pic:spPr>
                </pic:pic>
              </a:graphicData>
            </a:graphic>
          </wp:inline>
        </w:drawing>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BF213B" w:rsidRDefault="007E6EB0">
      <w:pPr>
        <w:widowControl/>
        <w:rPr>
          <w:rFonts w:ascii="Times New Roman" w:eastAsia="Times New Roman" w:hAnsi="Times New Roman" w:cs="Times New Roman"/>
        </w:rPr>
      </w:pPr>
      <w:r>
        <w:rPr>
          <w:noProof/>
        </w:rPr>
        <w:lastRenderedPageBreak/>
        <w:drawing>
          <wp:inline distT="114300" distB="114300" distL="114300" distR="114300">
            <wp:extent cx="5943600" cy="4902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49022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BF213B" w:rsidRDefault="00BF213B">
      <w:pPr>
        <w:widowControl/>
        <w:ind w:firstLine="720"/>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Tested by Akemi and her group memers, Ian Lo, Simon Wu, and Jacky Li.</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Limited to 20 characters.</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Added lowercase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password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Old pattern was mm-dd-yyyy, this isn’t common standard.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BF213B" w:rsidRDefault="00BF213B">
      <w:pPr>
        <w:widowControl/>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BF213B" w:rsidRDefault="00BF213B">
      <w:pPr>
        <w:spacing w:line="240" w:lineRule="auto"/>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Colors for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2.3 Javascript disabled testing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Javascript disabled by setting the Browser to block all Javascripts. </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3524250" cy="12763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524250" cy="12763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form submission still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4081463" cy="2451814"/>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081463" cy="2451814"/>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Note that email still provides warning if an input is entered, due to the input type of email causing the browser to validate without Javascript present.</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5943600" cy="254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2540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Jquery widget</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BF213B" w:rsidRDefault="00BF213B">
      <w:pPr>
        <w:spacing w:line="240" w:lineRule="auto"/>
        <w:rPr>
          <w:rFonts w:ascii="Times New Roman" w:eastAsia="Times New Roman" w:hAnsi="Times New Roman" w:cs="Times New Roman"/>
        </w:rPr>
      </w:pPr>
    </w:p>
    <w:p w:rsidR="00BF213B" w:rsidRDefault="00806875">
      <w:pPr>
        <w:spacing w:line="240" w:lineRule="auto"/>
        <w:rPr>
          <w:rFonts w:ascii="Times New Roman" w:eastAsia="Times New Roman" w:hAnsi="Times New Roman" w:cs="Times New Roman"/>
        </w:rPr>
      </w:pPr>
      <w:hyperlink r:id="rId30">
        <w:r w:rsidR="007E6EB0">
          <w:rPr>
            <w:rFonts w:ascii="Times New Roman" w:eastAsia="Times New Roman" w:hAnsi="Times New Roman" w:cs="Times New Roman"/>
            <w:color w:val="1155CC"/>
            <w:u w:val="single"/>
          </w:rPr>
          <w:t>https://jqueryui.com/accordion/</w:t>
        </w:r>
      </w:hyperlink>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allows us to display tabs of information, by clicking on the the dropdown menu, and clicking it again will hide the content.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was implemented in the About page:</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01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701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895975" cy="409575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895975" cy="40957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Additionally, we implemented an iframe widget to display a map of our offices in the About page, we chose this plugin because it provides a conveinent and quick view to the map without the the need for users to find it on google map, and makes the experience smoother and more professional.</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78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943600" cy="177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3095625" cy="19907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095625" cy="199072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Finally, we had fun and implemented a Javascript for changing the website color based on the time of the day, this is during the night time:</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32700" cy="2605088"/>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132700" cy="260508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 it changes every hour.</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29213" cy="256954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129213" cy="256954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Implementation of color change Javascript:</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5041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3.2 Testing with Javascript disabled</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Here is a view at our about page with Javascript turned off:</w:t>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34925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943600" cy="34925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website functions properly after being published on our bcit student server, the form validations and the widget behave appropriately, and the form submission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password field. We did eventually worked it out as a group.</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Additionally, finding an appropriate widget to fit into our website was hard at first, because there are many options and some were either too complicated or did not fit with our website. Again, we eventually found the suitable widget and are happy with our decisions.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02-15-2017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C51E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C51ED8">
        <w:rPr>
          <w:rFonts w:ascii="Times New Roman" w:eastAsia="Times New Roman" w:hAnsi="Times New Roman" w:cs="Times New Roman"/>
        </w:rPr>
        <w:t>1.1 Link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w:t>
      </w:r>
      <w:r w:rsidR="00C51ED8">
        <w:rPr>
          <w:rFonts w:ascii="Times New Roman" w:eastAsia="Times New Roman" w:hAnsi="Times New Roman" w:cs="Times New Roman"/>
        </w:rPr>
        <w:t>2 List of items completed</w:t>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sidR="00C51ED8">
        <w:rPr>
          <w:rFonts w:ascii="Times New Roman" w:eastAsia="Times New Roman" w:hAnsi="Times New Roman" w:cs="Times New Roman"/>
        </w:rPr>
        <w:t>    </w:t>
      </w:r>
      <w:r w:rsidR="00C51ED8">
        <w:rPr>
          <w:rFonts w:ascii="Times New Roman" w:eastAsia="Times New Roman" w:hAnsi="Times New Roman" w:cs="Times New Roman"/>
        </w:rPr>
        <w:tab/>
        <w:t>1.3 Additional work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BF213B">
      <w:pPr>
        <w:spacing w:line="240" w:lineRule="auto"/>
        <w:rPr>
          <w:rFonts w:ascii="Times New Roman" w:eastAsia="Times New Roman" w:hAnsi="Times New Roman" w:cs="Times New Roman"/>
          <w:b/>
        </w:rPr>
      </w:pPr>
    </w:p>
    <w:p w:rsidR="00BF213B" w:rsidRDefault="00A10E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 xml:space="preserve">2.1 </w:t>
      </w:r>
      <w:r w:rsidR="00A10EEF">
        <w:rPr>
          <w:rFonts w:ascii="Times New Roman" w:eastAsia="Times New Roman" w:hAnsi="Times New Roman" w:cs="Times New Roman"/>
        </w:rPr>
        <w:t>Screenshots of front page</w:t>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10EEF">
        <w:rPr>
          <w:rFonts w:ascii="Times New Roman" w:eastAsia="Times New Roman" w:hAnsi="Times New Roman" w:cs="Times New Roman"/>
        </w:rPr>
        <w:t>2.2 Screenshots of table</w:t>
      </w:r>
      <w:r w:rsidR="00A10EEF">
        <w:rPr>
          <w:rFonts w:ascii="Times New Roman" w:eastAsia="Times New Roman" w:hAnsi="Times New Roman" w:cs="Times New Roman"/>
        </w:rPr>
        <w:tab/>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A10EEF">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w:t>
      </w:r>
      <w:r w:rsidR="00A10EEF">
        <w:rPr>
          <w:rFonts w:ascii="Times New Roman" w:eastAsia="Times New Roman" w:hAnsi="Times New Roman" w:cs="Times New Roman"/>
        </w:rPr>
        <w:t>4 Screenshots of base.css</w:t>
      </w:r>
      <w:r w:rsidR="00A10EEF">
        <w:rPr>
          <w:rFonts w:ascii="Times New Roman" w:eastAsia="Times New Roman" w:hAnsi="Times New Roman" w:cs="Times New Roman"/>
        </w:rPr>
        <w:tab/>
      </w:r>
      <w:r w:rsidR="00A10EEF">
        <w:rPr>
          <w:rFonts w:ascii="Times New Roman" w:eastAsia="Times New Roman" w:hAnsi="Times New Roman" w:cs="Times New Roman"/>
        </w:rPr>
        <w:tab/>
        <w:t>pg.28</w:t>
      </w:r>
    </w:p>
    <w:p w:rsidR="00BF213B" w:rsidRDefault="00BF213B">
      <w:pPr>
        <w:spacing w:line="240" w:lineRule="auto"/>
        <w:rPr>
          <w:rFonts w:ascii="Times New Roman" w:eastAsia="Times New Roman" w:hAnsi="Times New Roman" w:cs="Times New Roman"/>
          <w:b/>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3.1 Encountered problems</w:t>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5F3F33">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BF213B" w:rsidRDefault="00BF213B">
      <w:pPr>
        <w:spacing w:line="240" w:lineRule="auto"/>
        <w:rPr>
          <w:rFonts w:ascii="Times New Roman" w:eastAsia="Times New Roman" w:hAnsi="Times New Roman" w:cs="Times New Roman"/>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4.1 A/B testing</w:t>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4.2 Access</w:t>
      </w:r>
      <w:r w:rsidR="00286174">
        <w:rPr>
          <w:rFonts w:ascii="Times New Roman" w:eastAsia="Times New Roman" w:hAnsi="Times New Roman" w:cs="Times New Roman"/>
        </w:rPr>
        <w:t>ibility testing</w:t>
      </w:r>
      <w:r w:rsidR="00286174">
        <w:rPr>
          <w:rFonts w:ascii="Times New Roman" w:eastAsia="Times New Roman" w:hAnsi="Times New Roman" w:cs="Times New Roman"/>
        </w:rPr>
        <w:tab/>
      </w:r>
      <w:r w:rsidR="00286174">
        <w:rPr>
          <w:rFonts w:ascii="Times New Roman" w:eastAsia="Times New Roman" w:hAnsi="Times New Roman" w:cs="Times New Roman"/>
        </w:rPr>
        <w:tab/>
      </w:r>
      <w:r w:rsidR="00286174">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w:t>
      </w:r>
      <w:r w:rsidR="006B0C01">
        <w:rPr>
          <w:rFonts w:ascii="Times New Roman" w:eastAsia="Times New Roman" w:hAnsi="Times New Roman" w:cs="Times New Roman"/>
        </w:rPr>
        <w:t>.2.1 Browser compatibility</w:t>
      </w:r>
      <w:r w:rsidR="006B0C01">
        <w:rPr>
          <w:rFonts w:ascii="Times New Roman" w:eastAsia="Times New Roman" w:hAnsi="Times New Roman" w:cs="Times New Roman"/>
        </w:rPr>
        <w:tab/>
        <w:t>pg.30</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006B0C01">
        <w:rPr>
          <w:rFonts w:ascii="Times New Roman" w:eastAsia="Times New Roman" w:hAnsi="Times New Roman" w:cs="Times New Roman"/>
        </w:rPr>
        <w:t>4.2.2 Device compatibility</w:t>
      </w:r>
      <w:r w:rsidR="006B0C01">
        <w:rPr>
          <w:rFonts w:ascii="Times New Roman" w:eastAsia="Times New Roman" w:hAnsi="Times New Roman" w:cs="Times New Roman"/>
        </w:rPr>
        <w:tab/>
        <w:t>pg.32</w:t>
      </w:r>
    </w:p>
    <w:p w:rsidR="00BF213B" w:rsidRDefault="006B0C01">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BF213B" w:rsidRDefault="00BF213B">
      <w:pPr>
        <w:spacing w:line="240" w:lineRule="auto"/>
        <w:rPr>
          <w:rFonts w:ascii="Times New Roman" w:eastAsia="Times New Roman" w:hAnsi="Times New Roman" w:cs="Times New Roman"/>
          <w:sz w:val="24"/>
          <w:szCs w:val="24"/>
        </w:rPr>
      </w:pPr>
    </w:p>
    <w:p w:rsidR="00BF213B" w:rsidRDefault="00537BA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A07E21" w:rsidRDefault="00A07E21"/>
    <w:p w:rsidR="00BF213B" w:rsidRDefault="00BF213B">
      <w:pPr>
        <w:spacing w:line="240" w:lineRule="auto"/>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BF213B" w:rsidRDefault="007E6EB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http://students.bcitdev.com/A00976551/Project%20Demo/devices/console/ps4.html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PC:</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http://students.bcitdev.com/A00976551/Project%20Demo/devices/handheld/3ds.html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http://students.bcitdev.com/A00976551/Project%20Demo/devices/mobile/android.html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About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Sign up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BF213B" w:rsidRDefault="00BF213B">
      <w:pPr>
        <w:spacing w:line="240" w:lineRule="auto"/>
        <w:rPr>
          <w:rFonts w:ascii="Times New Roman" w:eastAsia="Times New Roman" w:hAnsi="Times New Roman" w:cs="Times New Roman"/>
          <w:sz w:val="24"/>
          <w:szCs w:val="24"/>
        </w:rPr>
      </w:pPr>
    </w:p>
    <w:p w:rsidR="00BF213B" w:rsidRDefault="00BF213B">
      <w:pPr>
        <w:ind w:firstLine="720"/>
        <w:rPr>
          <w:rFonts w:ascii="Times New Roman" w:eastAsia="Times New Roman" w:hAnsi="Times New Roman" w:cs="Times New Roman"/>
          <w:b/>
          <w:sz w:val="24"/>
          <w:szCs w:val="24"/>
        </w:rPr>
      </w:pPr>
    </w:p>
    <w:p w:rsidR="00BF213B" w:rsidRDefault="007E6EB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BF213B" w:rsidRDefault="00BF213B">
      <w:pPr>
        <w:ind w:firstLine="720"/>
        <w:rPr>
          <w:rFonts w:ascii="Times New Roman" w:eastAsia="Times New Roman" w:hAnsi="Times New Roman" w:cs="Times New Roman"/>
          <w:b/>
          <w:sz w:val="24"/>
          <w:szCs w:val="24"/>
        </w:rPr>
      </w:pPr>
    </w:p>
    <w:p w:rsidR="00BF213B" w:rsidRDefault="007E6EB0">
      <w:pPr>
        <w:numPr>
          <w:ilvl w:val="0"/>
          <w:numId w:val="4"/>
        </w:numPr>
        <w:ind w:hanging="360"/>
        <w:contextualSpacing/>
      </w:pPr>
      <w:r>
        <w:rPr>
          <w:rFonts w:ascii="Times New Roman" w:eastAsia="Times New Roman" w:hAnsi="Times New Roman" w:cs="Times New Roman"/>
        </w:rPr>
        <w:t>Standard HTML template for all pages</w:t>
      </w:r>
    </w:p>
    <w:p w:rsidR="00BF213B" w:rsidRDefault="007E6EB0">
      <w:pPr>
        <w:numPr>
          <w:ilvl w:val="0"/>
          <w:numId w:val="4"/>
        </w:numPr>
        <w:ind w:hanging="360"/>
        <w:contextualSpacing/>
      </w:pPr>
      <w:r>
        <w:rPr>
          <w:rFonts w:ascii="Times New Roman" w:eastAsia="Times New Roman" w:hAnsi="Times New Roman" w:cs="Times New Roman"/>
        </w:rPr>
        <w:t>Base CSS template for all pages</w:t>
      </w:r>
    </w:p>
    <w:p w:rsidR="00BF213B" w:rsidRDefault="007E6EB0">
      <w:pPr>
        <w:numPr>
          <w:ilvl w:val="0"/>
          <w:numId w:val="4"/>
        </w:numPr>
        <w:ind w:hanging="360"/>
        <w:contextualSpacing/>
      </w:pPr>
      <w:r>
        <w:rPr>
          <w:rFonts w:ascii="Times New Roman" w:eastAsia="Times New Roman" w:hAnsi="Times New Roman" w:cs="Times New Roman"/>
        </w:rPr>
        <w:t>Skeleton pages for the entire website</w:t>
      </w:r>
    </w:p>
    <w:p w:rsidR="00BF213B" w:rsidRDefault="007E6EB0">
      <w:pPr>
        <w:numPr>
          <w:ilvl w:val="0"/>
          <w:numId w:val="4"/>
        </w:numPr>
        <w:ind w:hanging="360"/>
        <w:contextualSpacing/>
      </w:pPr>
      <w:r>
        <w:rPr>
          <w:rFonts w:ascii="Times New Roman" w:eastAsia="Times New Roman" w:hAnsi="Times New Roman" w:cs="Times New Roman"/>
        </w:rPr>
        <w:t>Skeleton page for Sign up and Review pages that contains a form</w:t>
      </w:r>
    </w:p>
    <w:p w:rsidR="00BF213B" w:rsidRDefault="007E6EB0">
      <w:pPr>
        <w:numPr>
          <w:ilvl w:val="0"/>
          <w:numId w:val="4"/>
        </w:numPr>
        <w:ind w:hanging="360"/>
        <w:contextualSpacing/>
      </w:pPr>
      <w:r>
        <w:rPr>
          <w:rFonts w:ascii="Times New Roman" w:eastAsia="Times New Roman" w:hAnsi="Times New Roman" w:cs="Times New Roman"/>
        </w:rPr>
        <w:t>Skeleton pages for Consoles that contain tables</w:t>
      </w:r>
    </w:p>
    <w:p w:rsidR="00BF213B" w:rsidRDefault="007E6EB0">
      <w:pPr>
        <w:numPr>
          <w:ilvl w:val="0"/>
          <w:numId w:val="4"/>
        </w:numPr>
        <w:ind w:hanging="360"/>
        <w:contextualSpacing/>
      </w:pPr>
      <w:r>
        <w:rPr>
          <w:rFonts w:ascii="Times New Roman" w:eastAsia="Times New Roman" w:hAnsi="Times New Roman" w:cs="Times New Roman"/>
        </w:rPr>
        <w:t>Implemented responsive design for all pages</w:t>
      </w:r>
    </w:p>
    <w:p w:rsidR="00BF213B" w:rsidRDefault="007E6EB0">
      <w:pPr>
        <w:numPr>
          <w:ilvl w:val="0"/>
          <w:numId w:val="4"/>
        </w:numPr>
        <w:ind w:hanging="360"/>
        <w:contextualSpacing/>
      </w:pPr>
      <w:r>
        <w:rPr>
          <w:rFonts w:ascii="Times New Roman" w:eastAsia="Times New Roman" w:hAnsi="Times New Roman" w:cs="Times New Roman"/>
        </w:rPr>
        <w:t>Tested pages on Internet Explorer, Mozilla Firefox, Microsoft Edge, and Google Chrome.</w:t>
      </w:r>
    </w:p>
    <w:p w:rsidR="00BF213B" w:rsidRDefault="007E6EB0">
      <w:pPr>
        <w:numPr>
          <w:ilvl w:val="0"/>
          <w:numId w:val="4"/>
        </w:numPr>
        <w:ind w:hanging="360"/>
        <w:contextualSpacing/>
      </w:pPr>
      <w:r>
        <w:rPr>
          <w:rFonts w:ascii="Times New Roman" w:eastAsia="Times New Roman" w:hAnsi="Times New Roman" w:cs="Times New Roman"/>
        </w:rPr>
        <w:t>A/B Testing</w:t>
      </w:r>
    </w:p>
    <w:p w:rsidR="00BF213B" w:rsidRDefault="00BF213B">
      <w:pPr>
        <w:ind w:left="720"/>
      </w:pPr>
    </w:p>
    <w:p w:rsidR="00BF213B" w:rsidRDefault="007E6EB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BF213B" w:rsidRDefault="00BF213B">
      <w:pPr>
        <w:ind w:left="720"/>
        <w:rPr>
          <w:rFonts w:ascii="Times New Roman" w:eastAsia="Times New Roman" w:hAnsi="Times New Roman" w:cs="Times New Roman"/>
          <w:b/>
        </w:rPr>
      </w:pPr>
    </w:p>
    <w:p w:rsidR="00BF213B" w:rsidRDefault="007E6EB0">
      <w:pPr>
        <w:numPr>
          <w:ilvl w:val="0"/>
          <w:numId w:val="1"/>
        </w:numPr>
        <w:ind w:hanging="360"/>
        <w:contextualSpacing/>
      </w:pPr>
      <w:r>
        <w:rPr>
          <w:rFonts w:ascii="Times New Roman" w:eastAsia="Times New Roman" w:hAnsi="Times New Roman" w:cs="Times New Roman"/>
        </w:rPr>
        <w:t>Fixed milestone 2 issue – Added user comments in review page again</w:t>
      </w:r>
    </w:p>
    <w:p w:rsidR="00BF213B" w:rsidRDefault="007E6EB0">
      <w:pPr>
        <w:numPr>
          <w:ilvl w:val="0"/>
          <w:numId w:val="1"/>
        </w:numPr>
        <w:ind w:hanging="360"/>
        <w:contextualSpacing/>
      </w:pPr>
      <w:r>
        <w:rPr>
          <w:rFonts w:ascii="Times New Roman" w:eastAsia="Times New Roman" w:hAnsi="Times New Roman" w:cs="Times New Roman"/>
        </w:rPr>
        <w:t>Added tables of system specifications to device pages</w:t>
      </w:r>
    </w:p>
    <w:p w:rsidR="00BF213B" w:rsidRDefault="00BF213B">
      <w:pPr>
        <w:ind w:left="720"/>
        <w:rPr>
          <w:rFonts w:ascii="Times New Roman" w:eastAsia="Times New Roman" w:hAnsi="Times New Roman" w:cs="Times New Roman"/>
          <w:sz w:val="24"/>
          <w:szCs w:val="24"/>
        </w:rPr>
      </w:pPr>
    </w:p>
    <w:p w:rsidR="00BF213B" w:rsidRDefault="00BF213B"/>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365A2" w:rsidRDefault="003365A2">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BF213B" w:rsidRDefault="00BF213B">
      <w:pPr>
        <w:spacing w:line="240" w:lineRule="auto"/>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noProof/>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557067" cy="3125850"/>
                    </a:xfrm>
                    <a:prstGeom prst="rect">
                      <a:avLst/>
                    </a:prstGeom>
                    <a:ln/>
                  </pic:spPr>
                </pic:pic>
              </a:graphicData>
            </a:graphic>
          </wp:inline>
        </w:drawing>
      </w:r>
    </w:p>
    <w:p w:rsidR="00DB5E9D" w:rsidRPr="00DB5E9D" w:rsidRDefault="00DB5E9D" w:rsidP="00DB5E9D">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table</w:t>
      </w:r>
    </w:p>
    <w:p w:rsidR="00BF213B" w:rsidRDefault="007E6EB0" w:rsidP="00DB5E9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rPr>
        <w:drawing>
          <wp:inline distT="0" distB="0" distL="0" distR="0">
            <wp:extent cx="5943600" cy="334327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Screenshot of base.css</w:t>
      </w:r>
    </w:p>
    <w:p w:rsidR="00DB5E9D" w:rsidRDefault="00DB5E9D" w:rsidP="00DB5E9D">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 to adjust the elements of the website to fit on a mobile device.</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JavaScript to our website.</w:t>
      </w:r>
    </w:p>
    <w:p w:rsidR="00BF213B" w:rsidRDefault="00BF213B">
      <w:pPr>
        <w:rPr>
          <w:rFonts w:ascii="Times New Roman" w:eastAsia="Times New Roman" w:hAnsi="Times New Roman" w:cs="Times New Roman"/>
          <w:b/>
          <w:sz w:val="24"/>
          <w:szCs w:val="24"/>
        </w:rPr>
      </w:pPr>
    </w:p>
    <w:p w:rsidR="00297307" w:rsidRDefault="00297307"/>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ample time to navigate through each, they were also required to give reasons for their vote.</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subject titles help highlight each individual article.</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per the display, which results in a great mobile layout without needing to create separate CSS style sheets for it.</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BF213B" w:rsidRDefault="007E6EB0">
      <w:pPr>
        <w:spacing w:line="240" w:lineRule="auto"/>
        <w:rPr>
          <w:rFonts w:ascii="Times New Roman" w:eastAsia="Times New Roman" w:hAnsi="Times New Roman" w:cs="Times New Roman"/>
          <w:b/>
          <w:sz w:val="24"/>
          <w:szCs w:val="24"/>
        </w:rPr>
      </w:pPr>
      <w:r>
        <w:rPr>
          <w:noProof/>
        </w:rPr>
        <w:drawing>
          <wp:inline distT="0" distB="0" distL="0" distR="0">
            <wp:extent cx="5943600" cy="334327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BF213B" w:rsidRDefault="00BF213B">
      <w:pPr>
        <w:spacing w:line="240" w:lineRule="auto"/>
        <w:rPr>
          <w:rFonts w:ascii="Times New Roman" w:eastAsia="Times New Roman" w:hAnsi="Times New Roman" w:cs="Times New Roman"/>
        </w:rPr>
      </w:pP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nicely in various screen resolutions.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extent cx="5943600" cy="334327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5B3C76">
        <w:rPr>
          <w:rFonts w:ascii="Times New Roman" w:eastAsia="Times New Roman" w:hAnsi="Times New Roman" w:cs="Times New Roman"/>
        </w:rPr>
        <w:t>1.1 Overview</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w:t>
      </w:r>
      <w:r w:rsidR="005B3C76">
        <w:rPr>
          <w:rFonts w:ascii="Times New Roman" w:eastAsia="Times New Roman" w:hAnsi="Times New Roman" w:cs="Times New Roman"/>
        </w:rPr>
        <w:t>rarchy map</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5B3C76">
        <w:rPr>
          <w:rFonts w:ascii="Times New Roman" w:eastAsia="Times New Roman" w:hAnsi="Times New Roman" w:cs="Times New Roman"/>
        </w:rPr>
        <w:tab/>
        <w:t>2.1 Wireframes</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 xml:space="preserve">2.1.6 Sign </w:t>
      </w:r>
      <w:r w:rsidR="00AA0F2D">
        <w:rPr>
          <w:rFonts w:ascii="Times New Roman" w:eastAsia="Times New Roman" w:hAnsi="Times New Roman" w:cs="Times New Roman"/>
        </w:rPr>
        <w:t>up page</w:t>
      </w:r>
      <w:r w:rsidR="00AA0F2D">
        <w:rPr>
          <w:rFonts w:ascii="Times New Roman" w:eastAsia="Times New Roman" w:hAnsi="Times New Roman" w:cs="Times New Roman"/>
        </w:rPr>
        <w:tab/>
      </w:r>
      <w:r w:rsidR="00AA0F2D">
        <w:rPr>
          <w:rFonts w:ascii="Times New Roman" w:eastAsia="Times New Roman" w:hAnsi="Times New Roman" w:cs="Times New Roman"/>
        </w:rPr>
        <w:tab/>
        <w:t>pg.42</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A0F2D">
        <w:rPr>
          <w:rFonts w:ascii="Times New Roman" w:eastAsia="Times New Roman" w:hAnsi="Times New Roman" w:cs="Times New Roman"/>
        </w:rPr>
        <w:t>2.2 Proposed color scheme</w:t>
      </w:r>
      <w:r w:rsidR="00AA0F2D">
        <w:rPr>
          <w:rFonts w:ascii="Times New Roman" w:eastAsia="Times New Roman" w:hAnsi="Times New Roman" w:cs="Times New Roman"/>
        </w:rPr>
        <w:tab/>
      </w:r>
      <w:r w:rsidR="00AA0F2D">
        <w:rPr>
          <w:rFonts w:ascii="Times New Roman" w:eastAsia="Times New Roman" w:hAnsi="Times New Roman" w:cs="Times New Roman"/>
        </w:rPr>
        <w:tab/>
        <w:t>pg.43</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sidR="00AA0F2D">
        <w:rPr>
          <w:rFonts w:ascii="Times New Roman" w:eastAsia="Times New Roman" w:hAnsi="Times New Roman" w:cs="Times New Roman"/>
        </w:rPr>
        <w:tab/>
        <w:t>2.2.1 Color scheme design</w:t>
      </w:r>
      <w:r w:rsidR="00AA0F2D">
        <w:rPr>
          <w:rFonts w:ascii="Times New Roman" w:eastAsia="Times New Roman" w:hAnsi="Times New Roman" w:cs="Times New Roman"/>
        </w:rPr>
        <w:tab/>
        <w:t>pg.44</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D0042B">
        <w:rPr>
          <w:rFonts w:ascii="Times New Roman" w:eastAsia="Times New Roman" w:hAnsi="Times New Roman" w:cs="Times New Roman"/>
        </w:rPr>
        <w:t>2.4 Page design reasoning</w:t>
      </w:r>
      <w:r w:rsidR="00D0042B">
        <w:rPr>
          <w:rFonts w:ascii="Times New Roman" w:eastAsia="Times New Roman" w:hAnsi="Times New Roman" w:cs="Times New Roman"/>
        </w:rPr>
        <w:tab/>
      </w:r>
      <w:r w:rsidR="00D0042B">
        <w:rPr>
          <w:rFonts w:ascii="Times New Roman" w:eastAsia="Times New Roman" w:hAnsi="Times New Roman" w:cs="Times New Roman"/>
        </w:rPr>
        <w:tab/>
        <w:t>pg.46</w:t>
      </w:r>
    </w:p>
    <w:p w:rsidR="00BF213B" w:rsidRDefault="00BF213B">
      <w:pPr>
        <w:spacing w:line="240" w:lineRule="auto"/>
        <w:rPr>
          <w:rFonts w:ascii="Times New Roman" w:eastAsia="Times New Roman" w:hAnsi="Times New Roman" w:cs="Times New Roman"/>
          <w:b/>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BF213B" w:rsidRDefault="00BF213B">
      <w:pPr>
        <w:spacing w:line="240" w:lineRule="auto"/>
        <w:rPr>
          <w:rFonts w:ascii="Times New Roman" w:eastAsia="Times New Roman" w:hAnsi="Times New Roman" w:cs="Times New Roman"/>
          <w:sz w:val="24"/>
          <w:szCs w:val="24"/>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rPr>
        <w:drawing>
          <wp:inline distT="0" distB="0" distL="0" distR="0">
            <wp:extent cx="5943600" cy="2543175"/>
            <wp:effectExtent l="0" t="0" r="0" b="0"/>
            <wp:docPr id="41" name="image90.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90.png" descr="https://lh4.googleusercontent.com/AJOcWaFrJy8oLuRJ-7W-Ie_WHoeBNbXZTEHPP-qrBFXaV2TSWD0xkt6yIpU0wT-DLN555SN9KqK1QMIrIBb91cPYtIjbefYc0mb5ls7xchG6PdEreX-qgYE6RZVLRTne1cdf255U"/>
                    <pic:cNvPicPr preferRelativeResize="0"/>
                  </pic:nvPicPr>
                  <pic:blipFill>
                    <a:blip r:embed="rId48"/>
                    <a:srcRect b="44743"/>
                    <a:stretch>
                      <a:fillRect/>
                    </a:stretch>
                  </pic:blipFill>
                  <pic:spPr>
                    <a:xfrm>
                      <a:off x="0" y="0"/>
                      <a:ext cx="5943600" cy="2543175"/>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1.3 Design Decisions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w:t>
      </w:r>
      <w:r>
        <w:rPr>
          <w:rFonts w:ascii="Times New Roman" w:eastAsia="Times New Roman" w:hAnsi="Times New Roman" w:cs="Times New Roman"/>
        </w:rPr>
        <w:lastRenderedPageBreak/>
        <w:t>types.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navigation bar; while experienced users will be able to utilize the drop-down menu for a quicker access.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create a smoother user experience.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rPr>
        <w:drawing>
          <wp:anchor distT="0" distB="0" distL="114300" distR="114300" simplePos="0" relativeHeight="251658240" behindDoc="0" locked="0" layoutInCell="0" hidden="0" allowOverlap="1">
            <wp:simplePos x="0" y="0"/>
            <wp:positionH relativeFrom="margin">
              <wp:posOffset>-183002</wp:posOffset>
            </wp:positionH>
            <wp:positionV relativeFrom="paragraph">
              <wp:posOffset>243675</wp:posOffset>
            </wp:positionV>
            <wp:extent cx="5943600" cy="4110038"/>
            <wp:effectExtent l="0" t="0" r="0" b="0"/>
            <wp:wrapTopAndBottom distT="0" distB="0"/>
            <wp:docPr id="23" name="image54.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54.png" descr="https://lh4.googleusercontent.com/wvSJf37U527VMZ6Ma8r8PAo67FpBmiIQOepNYbAajVGHoo1MlTW9Hanq6HZT0sfIywJP5b3S9zvydb7496gnDtIBRv2pIrickzYXl7ZE5SsethuGfZgI1fPzl9fi4ZWW3AEYssB1"/>
                    <pic:cNvPicPr preferRelativeResize="0"/>
                  </pic:nvPicPr>
                  <pic:blipFill>
                    <a:blip r:embed="rId49"/>
                    <a:srcRect b="10700"/>
                    <a:stretch>
                      <a:fillRect/>
                    </a:stretch>
                  </pic:blipFill>
                  <pic:spPr>
                    <a:xfrm>
                      <a:off x="0" y="0"/>
                      <a:ext cx="5943600" cy="4110038"/>
                    </a:xfrm>
                    <a:prstGeom prst="rect">
                      <a:avLst/>
                    </a:prstGeom>
                    <a:ln/>
                  </pic:spPr>
                </pic:pic>
              </a:graphicData>
            </a:graphic>
          </wp:anchor>
        </w:drawing>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main page consists of a large banner for the most popular article, followed by a </w:t>
      </w:r>
      <w:r>
        <w:rPr>
          <w:rFonts w:ascii="Times New Roman" w:eastAsia="Times New Roman" w:hAnsi="Times New Roman" w:cs="Times New Roman"/>
        </w:rPr>
        <w:lastRenderedPageBreak/>
        <w:t>column of newest reviews, beside a list of upcoming games.</w:t>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bottom of the main page contains the footer with the legal declarations of the website, and the social media links to the right.</w:t>
      </w:r>
      <w:r>
        <w:rPr>
          <w:rFonts w:ascii="Times New Roman" w:eastAsia="Times New Roman" w:hAnsi="Times New Roman" w:cs="Times New Roman"/>
          <w:sz w:val="24"/>
          <w:szCs w:val="24"/>
        </w:rPr>
        <w:br/>
      </w:r>
      <w:r>
        <w:rPr>
          <w:noProof/>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9" name="image4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RYeIfoWLrmufsusMXKuflVcxnKUuBD7k-EYgcbubC-nChzuy2yNBlODTsxNTjLrzOuKddnkg86vK5IbcDp5p_Jo79nrcxQihmFt4mfgLIhOO4YXMi6b3Y5VoWJnNl2rax2u-pRQ1"/>
                    <pic:cNvPicPr preferRelativeResize="0"/>
                  </pic:nvPicPr>
                  <pic:blipFill>
                    <a:blip r:embed="rId50"/>
                    <a:srcRect b="11630"/>
                    <a:stretch>
                      <a:fillRect/>
                    </a:stretch>
                  </pic:blipFill>
                  <pic:spPr>
                    <a:xfrm>
                      <a:off x="0" y="0"/>
                      <a:ext cx="5943600" cy="4067175"/>
                    </a:xfrm>
                    <a:prstGeom prst="rect">
                      <a:avLst/>
                    </a:prstGeom>
                    <a:ln/>
                  </pic:spPr>
                </pic:pic>
              </a:graphicData>
            </a:graphic>
          </wp:anchor>
        </w:drawing>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2.1.2 Console Type page</w:t>
      </w:r>
    </w:p>
    <w:p w:rsidR="00BF213B" w:rsidRDefault="00BF213B">
      <w:pPr>
        <w:spacing w:line="240" w:lineRule="auto"/>
        <w:ind w:left="720" w:firstLine="720"/>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51197" cy="5106042"/>
            <wp:effectExtent l="0" t="0" r="0" b="0"/>
            <wp:docPr id="43" name="image92.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92.png" descr="https://lh3.googleusercontent.com/ty1jTUUDdjelLt1Fg42ucOKeBOMgCrs0hYcfxJjTJbVgLmmiEZJnJsOuxVaEMczHN9ZfQoxjHYC47_qow3wsPuk0rXabQnAjeNdf_k9GFFAlsqu8E19SLFDFTVuEbGLP038AjFZi"/>
                    <pic:cNvPicPr preferRelativeResize="0"/>
                  </pic:nvPicPr>
                  <pic:blipFill>
                    <a:blip r:embed="rId51"/>
                    <a:srcRect b="29273"/>
                    <a:stretch>
                      <a:fillRect/>
                    </a:stretch>
                  </pic:blipFill>
                  <pic:spPr>
                    <a:xfrm>
                      <a:off x="0" y="0"/>
                      <a:ext cx="5951197" cy="5106042"/>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system’s specifications will be listed in a table down below. </w:t>
        </w:r>
      </w:ins>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2.1.3 Device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58543" cy="5045155"/>
            <wp:effectExtent l="0" t="0" r="0" b="0"/>
            <wp:docPr id="44" name="image93.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93.png" descr="https://lh5.googleusercontent.com/RgtQYRtrfhn6JIYluQ8b3ohziyGDRePNFozaZkEG1yqnhkamjOrVuklD6RK_4zdyN4sVKxnJf9Z-Ctjrnj1eLRZkFFKHP9v3EOQjG6kcpJWb7WDx9aSSzWsgazMJtKzemh4kw9HQ"/>
                    <pic:cNvPicPr preferRelativeResize="0"/>
                  </pic:nvPicPr>
                  <pic:blipFill>
                    <a:blip r:embed="rId52"/>
                    <a:srcRect b="30771"/>
                    <a:stretch>
                      <a:fillRect/>
                    </a:stretch>
                  </pic:blipFill>
                  <pic:spPr>
                    <a:xfrm>
                      <a:off x="0" y="0"/>
                      <a:ext cx="5858543" cy="504515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del w:id="2"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3" w:author="Ben Zhang" w:date="2017-02-15T10:19:00Z">
        <w:r>
          <w:rPr>
            <w:rFonts w:ascii="Times New Roman" w:eastAsia="Times New Roman" w:hAnsi="Times New Roman" w:cs="Times New Roman"/>
          </w:rPr>
          <w:t xml:space="preserve"> and the newest review up top,</w:t>
        </w:r>
      </w:ins>
      <w:del w:id="4"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2.1.4 Review page</w:t>
      </w:r>
    </w:p>
    <w:p w:rsidR="00BF213B" w:rsidRDefault="007E6EB0">
      <w:pPr>
        <w:spacing w:after="240" w:line="240" w:lineRule="auto"/>
        <w:rPr>
          <w:rFonts w:ascii="Times New Roman" w:eastAsia="Times New Roman" w:hAnsi="Times New Roman" w:cs="Times New Roman"/>
          <w:b/>
        </w:rPr>
      </w:pPr>
      <w:r>
        <w:rPr>
          <w:noProof/>
        </w:rPr>
        <w:drawing>
          <wp:inline distT="0" distB="0" distL="0" distR="0">
            <wp:extent cx="5935980" cy="4587240"/>
            <wp:effectExtent l="0" t="0" r="0" b="0"/>
            <wp:docPr id="45" name="image94.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94.png" descr="C:\Users\benzh\Downloads\Review - Home.png"/>
                    <pic:cNvPicPr preferRelativeResize="0"/>
                  </pic:nvPicPr>
                  <pic:blipFill>
                    <a:blip r:embed="rId53"/>
                    <a:srcRect/>
                    <a:stretch>
                      <a:fillRect/>
                    </a:stretch>
                  </pic:blipFill>
                  <pic:spPr>
                    <a:xfrm>
                      <a:off x="0" y="0"/>
                      <a:ext cx="5935980" cy="4587240"/>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5"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6" w:author="Ben Zhang" w:date="2017-02-15T10:11:00Z">
        <w:r>
          <w:rPr>
            <w:rFonts w:ascii="Times New Roman" w:eastAsia="Times New Roman" w:hAnsi="Times New Roman" w:cs="Times New Roman"/>
          </w:rPr>
          <w:t xml:space="preserve"> </w:t>
        </w:r>
      </w:ins>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2.1.5 About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6024783" cy="5361665"/>
            <wp:effectExtent l="0" t="0" r="0" b="0"/>
            <wp:docPr id="46" name="image95.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f6wYePVBoVZ3SiwqBAGTnoBauN0HTonuVtF-n-vL740Cm5pNajtKyebAJVKcbARCwHWFBwFINr8pmS9Ol___1WW_JwJqyCtiiAlyWqrWAZafp8OpKkaH-hDbh0QngL9Z-Npg6nyE"/>
                    <pic:cNvPicPr preferRelativeResize="0"/>
                  </pic:nvPicPr>
                  <pic:blipFill>
                    <a:blip r:embed="rId54"/>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2.1.6 Sign up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71445" cy="5760953"/>
            <wp:effectExtent l="0" t="0" r="0" b="0"/>
            <wp:docPr id="47" name="image9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xmuin0lK-a3EuzTUN3ZcAv6IrKk5DhPngB5j38XgqcBkAxZ8KcFGyJh0butQt95LRh8Ucq66IG-yorPDbvFnI8guIOf4nf125JoriFDjwLQ7VWMQmpdf8Rdy_bqz-wvmMO2zLLQM"/>
                    <pic:cNvPicPr preferRelativeResize="0"/>
                  </pic:nvPicPr>
                  <pic:blipFill>
                    <a:blip r:embed="rId55"/>
                    <a:srcRect r="21079"/>
                    <a:stretch>
                      <a:fillRect/>
                    </a:stretch>
                  </pic:blipFill>
                  <pic:spPr>
                    <a:xfrm>
                      <a:off x="0" y="0"/>
                      <a:ext cx="5871445" cy="5760953"/>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 to create the account successfully.</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2.2 Proposed color scheme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7" w:author="Ben Zhang" w:date="2017-02-15T10:25:00Z">
        <w:r>
          <w:rPr>
            <w:rFonts w:ascii="Times New Roman" w:eastAsia="Times New Roman" w:hAnsi="Times New Roman" w:cs="Times New Roman"/>
          </w:rPr>
          <w:delText>bars</w:delText>
        </w:r>
      </w:del>
      <w:ins w:id="8"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to create an illusion of depth to it; the margins separating the navigation bar</w:t>
      </w:r>
      <w:del w:id="9" w:author="Ben Zhang" w:date="2017-02-15T10:23:00Z">
        <w:r>
          <w:rPr>
            <w:rFonts w:ascii="Times New Roman" w:eastAsia="Times New Roman" w:hAnsi="Times New Roman" w:cs="Times New Roman"/>
          </w:rPr>
          <w:delText xml:space="preserve"> is a light grey. (#8e8e8e)</w:delText>
        </w:r>
      </w:del>
      <w:ins w:id="10" w:author="Ben Zhang" w:date="2017-02-15T10:23:00Z">
        <w:r>
          <w:rPr>
            <w:rFonts w:ascii="Times New Roman" w:eastAsia="Times New Roman" w:hAnsi="Times New Roman" w:cs="Times New Roman"/>
          </w:rPr>
          <w:t xml:space="preserve"> will be filled with a blue gradiant.</w:t>
        </w:r>
      </w:ins>
      <w:r>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 hinders design space greatly; therefore, limiting our choices of color significantly. Below are the contrast ratios for the website colors: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45180" cy="2247900"/>
            <wp:effectExtent l="0" t="0" r="0" b="0"/>
            <wp:docPr id="48" name="image97.png" descr="Capture1.PNG"/>
            <wp:cNvGraphicFramePr/>
            <a:graphic xmlns:a="http://schemas.openxmlformats.org/drawingml/2006/main">
              <a:graphicData uri="http://schemas.openxmlformats.org/drawingml/2006/picture">
                <pic:pic xmlns:pic="http://schemas.openxmlformats.org/drawingml/2006/picture">
                  <pic:nvPicPr>
                    <pic:cNvPr id="0" name="image97.png" descr="Capture1.PNG"/>
                    <pic:cNvPicPr preferRelativeResize="0"/>
                  </pic:nvPicPr>
                  <pic:blipFill>
                    <a:blip r:embed="rId56"/>
                    <a:srcRect/>
                    <a:stretch>
                      <a:fillRect/>
                    </a:stretch>
                  </pic:blipFill>
                  <pic:spPr>
                    <a:xfrm>
                      <a:off x="0" y="0"/>
                      <a:ext cx="3345180" cy="2247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52800" cy="2263140"/>
            <wp:effectExtent l="0" t="0" r="0" b="0"/>
            <wp:docPr id="49" name="image98.png" descr="Capture.PNG"/>
            <wp:cNvGraphicFramePr/>
            <a:graphic xmlns:a="http://schemas.openxmlformats.org/drawingml/2006/main">
              <a:graphicData uri="http://schemas.openxmlformats.org/drawingml/2006/picture">
                <pic:pic xmlns:pic="http://schemas.openxmlformats.org/drawingml/2006/picture">
                  <pic:nvPicPr>
                    <pic:cNvPr id="0" name="image98.png" descr="Capture.PNG"/>
                    <pic:cNvPicPr preferRelativeResize="0"/>
                  </pic:nvPicPr>
                  <pic:blipFill>
                    <a:blip r:embed="rId57"/>
                    <a:srcRect/>
                    <a:stretch>
                      <a:fillRect/>
                    </a:stretch>
                  </pic:blipFill>
                  <pic:spPr>
                    <a:xfrm>
                      <a:off x="0" y="0"/>
                      <a:ext cx="3352800" cy="226314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2.2.1 Color scheme design</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43600" cy="6697980"/>
            <wp:effectExtent l="0" t="0" r="0" b="0"/>
            <wp:docPr id="50" name="image100.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100.png" descr="https://lh4.googleusercontent.com/L7LbXgXPbYWqdNwOM2c931KKBuZGWWvJRBZPTLhm4-338citQVHTyMch7gw-PKIzMIlNuVmvWYyAFja91WUEkdmg-sH_j93Fw7hAKpu2n7CGHvhiQkis-OmyfYiS91s9jjwG3viW"/>
                    <pic:cNvPicPr preferRelativeResize="0"/>
                  </pic:nvPicPr>
                  <pic:blipFill>
                    <a:blip r:embed="rId58"/>
                    <a:srcRect/>
                    <a:stretch>
                      <a:fillRect/>
                    </a:stretch>
                  </pic:blipFill>
                  <pic:spPr>
                    <a:xfrm>
                      <a:off x="0" y="0"/>
                      <a:ext cx="5943600" cy="669798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lastRenderedPageBreak/>
        <w:t>       </w:t>
      </w:r>
      <w:r>
        <w:rPr>
          <w:rFonts w:ascii="Times New Roman" w:eastAsia="Times New Roman" w:hAnsi="Times New Roman" w:cs="Times New Roman"/>
          <w:b/>
        </w:rPr>
        <w:tab/>
      </w:r>
    </w:p>
    <w:p w:rsidR="00BF213B" w:rsidRDefault="00BF213B" w:rsidP="00F57C5C">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Print layout</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471634" cy="703387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471634" cy="7033870"/>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print layout, we removed all the image elements, including the banner, navigation bar, </w:t>
      </w:r>
      <w:r>
        <w:rPr>
          <w:rFonts w:ascii="Times New Roman" w:eastAsia="Times New Roman" w:hAnsi="Times New Roman" w:cs="Times New Roman"/>
        </w:rPr>
        <w:lastRenderedPageBreak/>
        <w:t>and the game image. The website url is printed to the top right for users to access, and the copyright claim is printed in the bottom left.</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reasoning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2"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3" w:author="Ben Zhang" w:date="2017-02-16T15:01:00Z">
        <w:r>
          <w:rPr>
            <w:rFonts w:ascii="Times New Roman" w:eastAsia="Times New Roman" w:hAnsi="Times New Roman" w:cs="Times New Roman"/>
          </w:rPr>
          <w:delText xml:space="preserve">Instead, we </w:delText>
        </w:r>
      </w:del>
      <w:ins w:id="14"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p w:rsidR="00BF213B" w:rsidRDefault="00BF213B">
      <w:pPr>
        <w:rPr>
          <w:rFonts w:ascii="Times New Roman" w:eastAsia="Times New Roman" w:hAnsi="Times New Roman" w:cs="Times New Roman"/>
          <w:b/>
          <w:sz w:val="18"/>
          <w:szCs w:val="18"/>
        </w:rPr>
      </w:pPr>
    </w:p>
    <w:p w:rsidR="00BF213B" w:rsidRDefault="007E6EB0">
      <w:r>
        <w:rPr>
          <w:rFonts w:ascii="Times New Roman" w:eastAsia="Times New Roman" w:hAnsi="Times New Roman" w:cs="Times New Roman"/>
          <w:b/>
          <w:sz w:val="18"/>
          <w:szCs w:val="18"/>
        </w:rPr>
        <w:t>Team leader:</w:t>
      </w:r>
    </w:p>
    <w:p w:rsidR="00BF213B" w:rsidRDefault="007E6EB0">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BF213B" w:rsidRDefault="00BF213B"/>
    <w:p w:rsidR="00BF213B" w:rsidRDefault="007E6EB0">
      <w:r>
        <w:rPr>
          <w:rFonts w:ascii="Times New Roman" w:eastAsia="Times New Roman" w:hAnsi="Times New Roman" w:cs="Times New Roman"/>
          <w:b/>
          <w:sz w:val="18"/>
          <w:szCs w:val="18"/>
        </w:rPr>
        <w:t>Team members:</w:t>
      </w:r>
    </w:p>
    <w:p w:rsidR="00BF213B" w:rsidRDefault="007E6EB0">
      <w:r>
        <w:rPr>
          <w:rFonts w:ascii="Times New Roman" w:eastAsia="Times New Roman" w:hAnsi="Times New Roman" w:cs="Times New Roman"/>
          <w:sz w:val="18"/>
          <w:szCs w:val="18"/>
        </w:rPr>
        <w:t>Andrew Main:        A00815430</w:t>
      </w:r>
    </w:p>
    <w:p w:rsidR="00BF213B" w:rsidRDefault="007E6EB0">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BF213B" w:rsidRDefault="007E6EB0">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rsidR="00BF213B" w:rsidRDefault="007E6EB0">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BF213B" w:rsidRDefault="00BF213B"/>
    <w:p w:rsidR="00BF213B" w:rsidRDefault="00BF213B">
      <w:pPr>
        <w:rPr>
          <w:del w:id="15" w:author="Cameron Roberts" w:date="2017-01-26T12:47:00Z"/>
        </w:rPr>
      </w:pPr>
    </w:p>
    <w:p w:rsidR="00BF213B" w:rsidRDefault="00BF213B">
      <w:pPr>
        <w:rPr>
          <w:del w:id="16" w:author="Cameron Roberts" w:date="2017-01-26T12:47:00Z"/>
        </w:rPr>
      </w:pPr>
    </w:p>
    <w:p w:rsidR="00BF213B" w:rsidRDefault="00BF213B">
      <w:pPr>
        <w:rPr>
          <w:del w:id="17" w:author="Cameron Roberts" w:date="2017-01-26T12:47:00Z"/>
        </w:rPr>
      </w:pPr>
    </w:p>
    <w:p w:rsidR="00BF213B" w:rsidRDefault="00BF213B"/>
    <w:p w:rsidR="00BF213B" w:rsidRDefault="00BF213B">
      <w:pPr>
        <w:ind w:left="1440" w:firstLine="720"/>
      </w:pPr>
    </w:p>
    <w:p w:rsidR="00BF213B" w:rsidRDefault="007E6EB0">
      <w:r>
        <w:rPr>
          <w:sz w:val="28"/>
          <w:szCs w:val="28"/>
        </w:rPr>
        <w:tab/>
      </w:r>
      <w:r>
        <w:rPr>
          <w:sz w:val="28"/>
          <w:szCs w:val="28"/>
        </w:rPr>
        <w:tab/>
        <w:t xml:space="preserve">    </w:t>
      </w:r>
    </w:p>
    <w:p w:rsidR="00BF213B" w:rsidRDefault="007E6EB0">
      <w:pPr>
        <w:ind w:left="720" w:firstLine="720"/>
        <w:rPr>
          <w:del w:id="18"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BF213B" w:rsidRDefault="007E6EB0">
      <w:pPr>
        <w:ind w:left="720" w:firstLine="720"/>
      </w:pPr>
      <w:del w:id="19"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0"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BF213B" w:rsidRDefault="007E6EB0">
      <w:pPr>
        <w:ind w:left="1440"/>
      </w:pPr>
      <w:r>
        <w:rPr>
          <w:rFonts w:ascii="Times New Roman" w:eastAsia="Times New Roman" w:hAnsi="Times New Roman" w:cs="Times New Roman"/>
          <w:b/>
          <w:sz w:val="28"/>
          <w:szCs w:val="28"/>
        </w:rPr>
        <w:t xml:space="preserve">  System Requirement Specification Document</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7E6EB0">
      <w:r>
        <w:rPr>
          <w:b/>
        </w:rPr>
        <w:lastRenderedPageBreak/>
        <w:t xml:space="preserve">Version: </w:t>
      </w:r>
      <w:del w:id="21" w:author="Ben Zhang" w:date="2017-01-28T09:32:00Z">
        <w:r>
          <w:rPr>
            <w:b/>
          </w:rPr>
          <w:delText>1.0</w:delText>
        </w:r>
      </w:del>
      <w:ins w:id="22"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3" w:author="Ben Zhang" w:date="2017-01-28T09:42:00Z">
        <w:r>
          <w:rPr>
            <w:b/>
          </w:rPr>
          <w:delText>-</w:delText>
        </w:r>
      </w:del>
      <w:r>
        <w:rPr>
          <w:b/>
        </w:rPr>
        <w:t>2017</w:t>
      </w:r>
    </w:p>
    <w:p w:rsidR="00BF213B" w:rsidRDefault="00BF213B"/>
    <w:p w:rsidR="00BF213B" w:rsidRDefault="007E6EB0">
      <w:r>
        <w:rPr>
          <w:rFonts w:ascii="Times New Roman" w:eastAsia="Times New Roman" w:hAnsi="Times New Roman" w:cs="Times New Roman"/>
          <w:b/>
          <w:sz w:val="28"/>
          <w:szCs w:val="28"/>
        </w:rPr>
        <w:t>Table of Contents</w:t>
      </w:r>
    </w:p>
    <w:p w:rsidR="00BF213B" w:rsidRDefault="00BF213B"/>
    <w:p w:rsidR="00BF213B" w:rsidRDefault="005E391E">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BF213B" w:rsidRDefault="005E391E">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w:t>
      </w:r>
      <w:r w:rsidR="005E391E">
        <w:rPr>
          <w:rFonts w:ascii="Times New Roman" w:eastAsia="Times New Roman" w:hAnsi="Times New Roman" w:cs="Times New Roman"/>
        </w:rPr>
        <w:t>.49</w:t>
      </w:r>
    </w:p>
    <w:p w:rsidR="00BF213B" w:rsidRDefault="00BF213B"/>
    <w:p w:rsidR="00BF213B" w:rsidRDefault="005E391E">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5E391E" w:rsidRPr="005E391E" w:rsidRDefault="005E391E">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r>
      <w:r w:rsidR="002F0789">
        <w:rPr>
          <w:rFonts w:ascii="Times New Roman" w:eastAsia="Times New Roman" w:hAnsi="Times New Roman" w:cs="Times New Roman"/>
        </w:rPr>
        <w:t>2.3 User Characteristics</w:t>
      </w:r>
      <w:r w:rsidR="002F0789">
        <w:rPr>
          <w:rFonts w:ascii="Times New Roman" w:eastAsia="Times New Roman" w:hAnsi="Times New Roman" w:cs="Times New Roman"/>
        </w:rPr>
        <w:tab/>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BF213B"/>
    <w:p w:rsidR="00BF213B" w:rsidRDefault="002F0789">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BF213B" w:rsidRDefault="002F0789">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3.2</w:t>
      </w:r>
      <w:r w:rsidR="002F0789">
        <w:rPr>
          <w:rFonts w:ascii="Times New Roman" w:eastAsia="Times New Roman" w:hAnsi="Times New Roman" w:cs="Times New Roman"/>
        </w:rPr>
        <w:t xml:space="preserve"> Performance Requirements</w:t>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3.3 Logical Database Requirements</w:t>
      </w:r>
      <w:r w:rsidR="002F0789">
        <w:rPr>
          <w:rFonts w:ascii="Times New Roman" w:eastAsia="Times New Roman" w:hAnsi="Times New Roman" w:cs="Times New Roman"/>
        </w:rPr>
        <w:tab/>
        <w:t>pg.50</w:t>
      </w:r>
    </w:p>
    <w:p w:rsidR="00BF213B" w:rsidRDefault="002F0789">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tab/>
      </w:r>
    </w:p>
    <w:p w:rsidR="00BF213B" w:rsidRDefault="002F0789">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BF213B" w:rsidRDefault="002F0789">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rPr>
          <w:rFonts w:ascii="Times New Roman" w:eastAsia="Times New Roman" w:hAnsi="Times New Roman" w:cs="Times New Roman"/>
        </w:rPr>
        <w:tab/>
      </w:r>
      <w:r w:rsidR="00C417E1">
        <w:rPr>
          <w:rFonts w:ascii="Times New Roman" w:eastAsia="Times New Roman" w:hAnsi="Times New Roman" w:cs="Times New Roman"/>
        </w:rPr>
        <w:tab/>
        <w:t>4.3.1 Missing work policy</w:t>
      </w:r>
      <w:r w:rsidR="00C417E1">
        <w:rPr>
          <w:rFonts w:ascii="Times New Roman" w:eastAsia="Times New Roman" w:hAnsi="Times New Roman" w:cs="Times New Roman"/>
        </w:rPr>
        <w:tab/>
        <w:t>pg.52</w:t>
      </w:r>
    </w:p>
    <w:p w:rsidR="00BF213B" w:rsidRDefault="007E6EB0">
      <w:pPr>
        <w:ind w:right="270"/>
      </w:pPr>
      <w:r>
        <w:rPr>
          <w:rFonts w:ascii="Times New Roman" w:eastAsia="Times New Roman" w:hAnsi="Times New Roman" w:cs="Times New Roman"/>
        </w:rPr>
        <w:tab/>
        <w:t>4</w:t>
      </w:r>
      <w:r w:rsidR="00C417E1">
        <w:rPr>
          <w:rFonts w:ascii="Times New Roman" w:eastAsia="Times New Roman" w:hAnsi="Times New Roman" w:cs="Times New Roman"/>
        </w:rPr>
        <w:t>.4 Collaboration Platform</w:t>
      </w:r>
      <w:r w:rsidR="00C417E1">
        <w:rPr>
          <w:rFonts w:ascii="Times New Roman" w:eastAsia="Times New Roman" w:hAnsi="Times New Roman" w:cs="Times New Roman"/>
        </w:rPr>
        <w:tab/>
      </w:r>
      <w:r w:rsidR="00C417E1">
        <w:rPr>
          <w:rFonts w:ascii="Times New Roman" w:eastAsia="Times New Roman" w:hAnsi="Times New Roman" w:cs="Times New Roman"/>
        </w:rPr>
        <w:tab/>
        <w:t>pg.52</w:t>
      </w:r>
    </w:p>
    <w:p w:rsidR="00BF213B" w:rsidRDefault="00BF213B">
      <w:pPr>
        <w:ind w:right="270"/>
      </w:pPr>
    </w:p>
    <w:p w:rsidR="00BF213B" w:rsidRDefault="007E6EB0">
      <w:r>
        <w:br w:type="page"/>
      </w:r>
    </w:p>
    <w:p w:rsidR="00BF213B" w:rsidRDefault="00BF213B"/>
    <w:p w:rsidR="00BF213B" w:rsidRDefault="007E6EB0">
      <w:pPr>
        <w:ind w:right="270"/>
      </w:pPr>
      <w:r>
        <w:rPr>
          <w:rFonts w:ascii="Times New Roman" w:eastAsia="Times New Roman" w:hAnsi="Times New Roman" w:cs="Times New Roman"/>
          <w:b/>
          <w:sz w:val="28"/>
          <w:szCs w:val="28"/>
        </w:rPr>
        <w:t>1.Introduction</w:t>
      </w:r>
    </w:p>
    <w:p w:rsidR="00BF213B" w:rsidRDefault="007E6EB0">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rsidR="00BF213B" w:rsidRDefault="007E6EB0">
      <w:pPr>
        <w:ind w:right="270" w:firstLine="720"/>
      </w:pPr>
      <w:r>
        <w:rPr>
          <w:rFonts w:ascii="Times New Roman" w:eastAsia="Times New Roman" w:hAnsi="Times New Roman" w:cs="Times New Roman"/>
        </w:rPr>
        <w:t xml:space="preserve">The purpose of the website is to create and host video game reviews. The users will be able to </w:t>
      </w:r>
      <w:del w:id="24"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5"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1.2 Scope</w:t>
      </w:r>
    </w:p>
    <w:p w:rsidR="00BF213B" w:rsidRDefault="007E6EB0">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rsidR="00BF213B" w:rsidRDefault="007E6EB0">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1.3 References</w:t>
      </w:r>
    </w:p>
    <w:p w:rsidR="00BF213B" w:rsidRDefault="007E6EB0">
      <w:pPr>
        <w:ind w:right="270"/>
      </w:pPr>
      <w:r>
        <w:rPr>
          <w:rFonts w:ascii="Times New Roman" w:eastAsia="Times New Roman" w:hAnsi="Times New Roman" w:cs="Times New Roman"/>
        </w:rPr>
        <w:t xml:space="preserve">IGN website: </w:t>
      </w:r>
      <w:hyperlink r:id="rId60">
        <w:r>
          <w:rPr>
            <w:color w:val="1155CC"/>
            <w:u w:val="single"/>
          </w:rPr>
          <w:t>http://ca.ign.com/</w:t>
        </w:r>
      </w:hyperlink>
    </w:p>
    <w:p w:rsidR="00BF213B" w:rsidRDefault="007E6EB0">
      <w:pPr>
        <w:ind w:right="270"/>
      </w:pPr>
      <w:r>
        <w:rPr>
          <w:rFonts w:ascii="Times New Roman" w:eastAsia="Times New Roman" w:hAnsi="Times New Roman" w:cs="Times New Roman"/>
        </w:rPr>
        <w:t xml:space="preserve">Gamespot website: </w:t>
      </w:r>
      <w:hyperlink r:id="rId61">
        <w:r>
          <w:rPr>
            <w:color w:val="1155CC"/>
            <w:u w:val="single"/>
          </w:rPr>
          <w:t>http://www.gamespot.com/</w:t>
        </w:r>
      </w:hyperlink>
    </w:p>
    <w:p w:rsidR="00BF213B" w:rsidRDefault="00BF213B">
      <w:pPr>
        <w:ind w:right="270"/>
      </w:pPr>
    </w:p>
    <w:p w:rsidR="00BF213B" w:rsidRDefault="00BF213B">
      <w:pPr>
        <w:ind w:right="270"/>
      </w:pPr>
    </w:p>
    <w:p w:rsidR="00BF213B" w:rsidRDefault="007E6EB0">
      <w:pPr>
        <w:ind w:right="270"/>
      </w:pPr>
      <w:r>
        <w:rPr>
          <w:rFonts w:ascii="Times New Roman" w:eastAsia="Times New Roman" w:hAnsi="Times New Roman" w:cs="Times New Roman"/>
          <w:b/>
          <w:sz w:val="28"/>
          <w:szCs w:val="28"/>
        </w:rPr>
        <w:t>2.Description</w:t>
      </w:r>
    </w:p>
    <w:p w:rsidR="00BF213B" w:rsidRDefault="007E6EB0">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6" w:author="Ben Zhang" w:date="2017-01-26T12:40:00Z">
        <w:r>
          <w:rPr>
            <w:rFonts w:ascii="Times New Roman" w:eastAsia="Times New Roman" w:hAnsi="Times New Roman" w:cs="Times New Roman"/>
          </w:rPr>
          <w:delText xml:space="preserve"> HonestGames™</w:delText>
        </w:r>
      </w:del>
      <w:ins w:id="27"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8" w:author="Ben Zhang" w:date="2017-01-28T09:17:00Z">
        <w:r>
          <w:rPr>
            <w:rFonts w:ascii="Times New Roman" w:eastAsia="Times New Roman" w:hAnsi="Times New Roman" w:cs="Times New Roman"/>
          </w:rPr>
          <w:delText>,</w:delText>
        </w:r>
      </w:del>
      <w:ins w:id="29"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0" w:author="Ben Zhang" w:date="2017-01-28T09:17:00Z">
        <w:r>
          <w:rPr>
            <w:rFonts w:ascii="Times New Roman" w:eastAsia="Times New Roman" w:hAnsi="Times New Roman" w:cs="Times New Roman"/>
          </w:rPr>
          <w:delText>as well as posting on the built in forum by signing up for an account.</w:delText>
        </w:r>
      </w:del>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BF213B" w:rsidRDefault="007E6EB0">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rsidR="00BF213B" w:rsidRDefault="007E6EB0">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BF213B" w:rsidRDefault="007E6EB0">
      <w:pPr>
        <w:ind w:right="270"/>
        <w:rPr>
          <w:del w:id="31"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2"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 xml:space="preserve">by reviewers and users. The users will be able to </w:t>
      </w:r>
      <w:r>
        <w:rPr>
          <w:rFonts w:ascii="Times New Roman" w:eastAsia="Times New Roman" w:hAnsi="Times New Roman" w:cs="Times New Roman"/>
        </w:rPr>
        <w:lastRenderedPageBreak/>
        <w:t>view popular upcoming titles, as well as hot topics and popular reviews on the main page. The users will be able to sign up for an account</w:t>
      </w:r>
      <w:ins w:id="33"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4"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5" w:author="Ben Zhang" w:date="2017-01-28T09:19:00Z">
        <w:r>
          <w:rPr>
            <w:rFonts w:ascii="Times New Roman" w:eastAsia="Times New Roman" w:hAnsi="Times New Roman" w:cs="Times New Roman"/>
          </w:rPr>
          <w:delText xml:space="preserve">can then post topics and 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36"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7" w:author="Ben Zhang" w:date="2017-01-28T09:19:00Z">
        <w:r>
          <w:rPr>
            <w:rFonts w:ascii="Times New Roman" w:eastAsia="Times New Roman" w:hAnsi="Times New Roman" w:cs="Times New Roman"/>
          </w:rPr>
          <w:t xml:space="preserve"> An online forum where users can post topics and comment on other topics may also be implemented if time permits.</w:t>
        </w:r>
      </w:ins>
    </w:p>
    <w:p w:rsidR="00BF213B" w:rsidRDefault="007E6EB0">
      <w:pPr>
        <w:ind w:right="270"/>
      </w:pPr>
      <w:del w:id="38" w:author="Ben Zhang" w:date="2017-01-28T09:19:00Z">
        <w:r>
          <w:rPr>
            <w:rFonts w:ascii="Times New Roman" w:eastAsia="Times New Roman" w:hAnsi="Times New Roman" w:cs="Times New Roman"/>
          </w:rPr>
          <w:tab/>
        </w:r>
      </w:del>
    </w:p>
    <w:p w:rsidR="00BF213B" w:rsidRDefault="00BF213B">
      <w:pPr>
        <w:ind w:right="270"/>
      </w:pPr>
    </w:p>
    <w:p w:rsidR="00BF213B" w:rsidRDefault="00BF213B">
      <w:pPr>
        <w:ind w:right="270"/>
      </w:pPr>
    </w:p>
    <w:p w:rsidR="00BF213B" w:rsidRDefault="007E6EB0">
      <w:pPr>
        <w:ind w:right="270" w:firstLine="720"/>
      </w:pPr>
      <w:r>
        <w:rPr>
          <w:rFonts w:ascii="Times New Roman" w:eastAsia="Times New Roman" w:hAnsi="Times New Roman" w:cs="Times New Roman"/>
          <w:b/>
          <w:sz w:val="24"/>
          <w:szCs w:val="24"/>
        </w:rPr>
        <w:t>2.3 User Characteristics</w:t>
      </w:r>
    </w:p>
    <w:p w:rsidR="00BF213B" w:rsidRDefault="007E6EB0">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rsidR="00BF213B" w:rsidRDefault="00BF213B">
      <w:pPr>
        <w:ind w:right="270"/>
      </w:pPr>
    </w:p>
    <w:p w:rsidR="00BF213B" w:rsidRDefault="007E6EB0">
      <w:r>
        <w:rPr>
          <w:rFonts w:ascii="Times New Roman" w:eastAsia="Times New Roman" w:hAnsi="Times New Roman" w:cs="Times New Roman"/>
          <w:b/>
          <w:sz w:val="28"/>
          <w:szCs w:val="28"/>
        </w:rPr>
        <w:t>3. Specific Requirements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39" w:author="Ben Zhang" w:date="2017-01-28T09:29:00Z">
        <w:r>
          <w:rPr>
            <w:rFonts w:ascii="Times New Roman" w:eastAsia="Times New Roman" w:hAnsi="Times New Roman" w:cs="Times New Roman"/>
          </w:rPr>
          <w:delText xml:space="preserve">HonestGames™ </w:delText>
        </w:r>
      </w:del>
      <w:ins w:id="40"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3.1 Functions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1" w:author="Ben Zhang" w:date="2017-01-28T09:21:00Z">
        <w:r>
          <w:rPr>
            <w:rFonts w:ascii="Times New Roman" w:eastAsia="Times New Roman" w:hAnsi="Times New Roman" w:cs="Times New Roman"/>
          </w:rPr>
          <w:delText xml:space="preserve">commenting and scoring </w:delText>
        </w:r>
      </w:del>
      <w:ins w:id="42"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43" w:author="Ben Zhang" w:date="2017-01-28T09:22:00Z">
        <w:r>
          <w:rPr>
            <w:rFonts w:ascii="Times New Roman" w:eastAsia="Times New Roman" w:hAnsi="Times New Roman" w:cs="Times New Roman"/>
          </w:rPr>
          <w:delText>Registered users will be able to create posts, delete/edit posts, and comment on posts.</w:delText>
        </w:r>
        <w:r>
          <w:rPr>
            <w:rFonts w:ascii="Times New Roman" w:eastAsia="Times New Roman" w:hAnsi="Times New Roman" w:cs="Times New Roman"/>
            <w:sz w:val="24"/>
            <w:szCs w:val="24"/>
          </w:rPr>
          <w:delText xml:space="preserve"> </w:delText>
        </w:r>
      </w:del>
      <w:ins w:id="44"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BF213B" w:rsidRDefault="00BF213B"/>
    <w:p w:rsidR="00BF213B" w:rsidRDefault="007E6EB0">
      <w:r>
        <w:rPr>
          <w:rFonts w:ascii="Times New Roman" w:eastAsia="Times New Roman" w:hAnsi="Times New Roman" w:cs="Times New Roman"/>
          <w:b/>
          <w:sz w:val="24"/>
          <w:szCs w:val="24"/>
        </w:rPr>
        <w:tab/>
        <w:t>3.2 Performance Requirements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rsidR="00BF213B" w:rsidRDefault="00BF213B"/>
    <w:p w:rsidR="00BF213B" w:rsidRDefault="007E6EB0">
      <w:r>
        <w:rPr>
          <w:rFonts w:ascii="Times New Roman" w:eastAsia="Times New Roman" w:hAnsi="Times New Roman" w:cs="Times New Roman"/>
          <w:b/>
          <w:sz w:val="24"/>
          <w:szCs w:val="24"/>
        </w:rPr>
        <w:tab/>
        <w:t>3.3 Logical Database Requirements</w:t>
      </w:r>
    </w:p>
    <w:p w:rsidR="00BF213B" w:rsidRDefault="007E6EB0">
      <w:r>
        <w:rPr>
          <w:rFonts w:ascii="Times New Roman" w:eastAsia="Times New Roman" w:hAnsi="Times New Roman" w:cs="Times New Roman"/>
          <w:b/>
          <w:sz w:val="24"/>
          <w:szCs w:val="24"/>
        </w:rPr>
        <w:tab/>
      </w:r>
      <w:del w:id="45" w:author="Ben Zhang" w:date="2017-01-28T09:24:00Z">
        <w:r>
          <w:rPr>
            <w:rFonts w:ascii="Times New Roman" w:eastAsia="Times New Roman" w:hAnsi="Times New Roman" w:cs="Times New Roman"/>
          </w:rPr>
          <w:delText xml:space="preserve">HonestGames™ </w:delText>
        </w:r>
      </w:del>
      <w:ins w:id="46"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BF213B" w:rsidRDefault="007E6EB0">
      <w:r>
        <w:rPr>
          <w:rFonts w:ascii="Times New Roman" w:eastAsia="Times New Roman" w:hAnsi="Times New Roman" w:cs="Times New Roman"/>
          <w:b/>
          <w:sz w:val="24"/>
          <w:szCs w:val="24"/>
        </w:rPr>
        <w:tab/>
      </w:r>
    </w:p>
    <w:p w:rsidR="00BF213B" w:rsidRDefault="007E6EB0">
      <w:r>
        <w:rPr>
          <w:rFonts w:ascii="Times New Roman" w:eastAsia="Times New Roman" w:hAnsi="Times New Roman" w:cs="Times New Roman"/>
          <w:b/>
          <w:sz w:val="24"/>
          <w:szCs w:val="24"/>
        </w:rPr>
        <w:lastRenderedPageBreak/>
        <w:tab/>
        <w:t>3.4 Design Constraints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47"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8"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BF213B" w:rsidRDefault="00BF213B"/>
    <w:p w:rsidR="00BF213B" w:rsidRDefault="00BF213B"/>
    <w:p w:rsidR="00BF213B" w:rsidRDefault="007E6EB0">
      <w:r>
        <w:rPr>
          <w:rFonts w:ascii="Times New Roman" w:eastAsia="Times New Roman" w:hAnsi="Times New Roman" w:cs="Times New Roman"/>
          <w:b/>
          <w:sz w:val="28"/>
          <w:szCs w:val="28"/>
        </w:rPr>
        <w:t>4. Management Process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4.1 Meeting Schedule</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4.2 Work Assignment</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4.3 Marking Rubric</w:t>
      </w:r>
    </w:p>
    <w:p w:rsidR="00BF213B" w:rsidRDefault="00BF213B"/>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F213B">
        <w:tc>
          <w:tcPr>
            <w:tcW w:w="1872" w:type="dxa"/>
            <w:tcMar>
              <w:top w:w="100" w:type="dxa"/>
              <w:left w:w="100" w:type="dxa"/>
              <w:bottom w:w="100" w:type="dxa"/>
              <w:right w:w="100" w:type="dxa"/>
            </w:tcMar>
          </w:tcPr>
          <w:p w:rsidR="00BF213B" w:rsidRDefault="00BF213B">
            <w:pPr>
              <w:spacing w:line="240" w:lineRule="auto"/>
            </w:pPr>
          </w:p>
        </w:tc>
        <w:tc>
          <w:tcPr>
            <w:tcW w:w="1872" w:type="dxa"/>
            <w:tcMar>
              <w:top w:w="100" w:type="dxa"/>
              <w:left w:w="100" w:type="dxa"/>
              <w:bottom w:w="100" w:type="dxa"/>
              <w:right w:w="100" w:type="dxa"/>
            </w:tcMar>
          </w:tcPr>
          <w:p w:rsidR="00BF213B" w:rsidRDefault="007E6EB0">
            <w:pPr>
              <w:spacing w:line="240" w:lineRule="auto"/>
            </w:pPr>
            <w:r>
              <w:t>1st meeting (Sat)</w:t>
            </w:r>
          </w:p>
        </w:tc>
        <w:tc>
          <w:tcPr>
            <w:tcW w:w="1872" w:type="dxa"/>
            <w:tcMar>
              <w:top w:w="100" w:type="dxa"/>
              <w:left w:w="100" w:type="dxa"/>
              <w:bottom w:w="100" w:type="dxa"/>
              <w:right w:w="100" w:type="dxa"/>
            </w:tcMar>
          </w:tcPr>
          <w:p w:rsidR="00BF213B" w:rsidRDefault="007E6EB0">
            <w:pPr>
              <w:spacing w:line="240" w:lineRule="auto"/>
            </w:pPr>
            <w:r>
              <w:t>2nd meeting</w:t>
            </w:r>
          </w:p>
          <w:p w:rsidR="00BF213B" w:rsidRDefault="007E6EB0">
            <w:pPr>
              <w:spacing w:line="240" w:lineRule="auto"/>
            </w:pPr>
            <w:r>
              <w:t>(Wed)</w:t>
            </w:r>
          </w:p>
        </w:tc>
        <w:tc>
          <w:tcPr>
            <w:tcW w:w="1872" w:type="dxa"/>
            <w:tcMar>
              <w:top w:w="100" w:type="dxa"/>
              <w:left w:w="100" w:type="dxa"/>
              <w:bottom w:w="100" w:type="dxa"/>
              <w:right w:w="100" w:type="dxa"/>
            </w:tcMar>
          </w:tcPr>
          <w:p w:rsidR="00BF213B" w:rsidRDefault="007E6EB0">
            <w:pPr>
              <w:spacing w:line="240" w:lineRule="auto"/>
            </w:pPr>
            <w:r>
              <w:t>3rd meeting</w:t>
            </w:r>
          </w:p>
          <w:p w:rsidR="00BF213B" w:rsidRDefault="007E6EB0">
            <w:pPr>
              <w:spacing w:line="240" w:lineRule="auto"/>
            </w:pPr>
            <w:r>
              <w:t>(Sat)</w:t>
            </w:r>
          </w:p>
        </w:tc>
        <w:tc>
          <w:tcPr>
            <w:tcW w:w="1872" w:type="dxa"/>
            <w:tcMar>
              <w:top w:w="100" w:type="dxa"/>
              <w:left w:w="100" w:type="dxa"/>
              <w:bottom w:w="100" w:type="dxa"/>
              <w:right w:w="100" w:type="dxa"/>
            </w:tcMar>
          </w:tcPr>
          <w:p w:rsidR="00BF213B" w:rsidRDefault="007E6EB0">
            <w:pPr>
              <w:spacing w:line="240" w:lineRule="auto"/>
            </w:pPr>
            <w:r>
              <w:t>4th meeting</w:t>
            </w:r>
          </w:p>
          <w:p w:rsidR="00BF213B" w:rsidRDefault="007E6EB0">
            <w:pPr>
              <w:spacing w:line="240" w:lineRule="auto"/>
            </w:pPr>
            <w:r>
              <w:t>(Wed)</w:t>
            </w:r>
          </w:p>
        </w:tc>
      </w:tr>
      <w:tr w:rsidR="00BF213B">
        <w:tc>
          <w:tcPr>
            <w:tcW w:w="1872" w:type="dxa"/>
            <w:tcMar>
              <w:top w:w="100" w:type="dxa"/>
              <w:left w:w="100" w:type="dxa"/>
              <w:bottom w:w="100" w:type="dxa"/>
              <w:right w:w="100" w:type="dxa"/>
            </w:tcMar>
          </w:tcPr>
          <w:p w:rsidR="00BF213B" w:rsidRDefault="007E6EB0">
            <w:pPr>
              <w:spacing w:line="240" w:lineRule="auto"/>
            </w:pPr>
            <w:r>
              <w:t>Attendance</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r>
      <w:tr w:rsidR="00BF213B">
        <w:tc>
          <w:tcPr>
            <w:tcW w:w="1872" w:type="dxa"/>
            <w:tcMar>
              <w:top w:w="100" w:type="dxa"/>
              <w:left w:w="100" w:type="dxa"/>
              <w:bottom w:w="100" w:type="dxa"/>
              <w:right w:w="100" w:type="dxa"/>
            </w:tcMar>
          </w:tcPr>
          <w:p w:rsidR="00BF213B" w:rsidRDefault="007E6EB0">
            <w:pPr>
              <w:spacing w:line="240" w:lineRule="auto"/>
            </w:pPr>
            <w:r>
              <w:t>Work Completion</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/3</w:t>
            </w:r>
          </w:p>
        </w:tc>
        <w:tc>
          <w:tcPr>
            <w:tcW w:w="1872" w:type="dxa"/>
            <w:tcMar>
              <w:top w:w="100" w:type="dxa"/>
              <w:left w:w="100" w:type="dxa"/>
              <w:bottom w:w="100" w:type="dxa"/>
              <w:right w:w="100" w:type="dxa"/>
            </w:tcMar>
          </w:tcPr>
          <w:p w:rsidR="00BF213B" w:rsidRDefault="007E6EB0">
            <w:pPr>
              <w:spacing w:line="240" w:lineRule="auto"/>
            </w:pPr>
            <w:r>
              <w:t>/3</w:t>
            </w:r>
          </w:p>
        </w:tc>
      </w:tr>
    </w:tbl>
    <w:p w:rsidR="00BF213B" w:rsidRDefault="00BF213B"/>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BF213B" w:rsidRDefault="007E6EB0">
      <w:r>
        <w:rPr>
          <w:rFonts w:ascii="Times New Roman" w:eastAsia="Times New Roman" w:hAnsi="Times New Roman" w:cs="Times New Roman"/>
        </w:rPr>
        <w:lastRenderedPageBreak/>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BF213B" w:rsidRDefault="007E6EB0">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rPr>
        <w:t>The total mark will be 10 per milestone. Marks for each milestone will be tallied up at the end of the project to determine each member’s peer reviews.</w:t>
      </w:r>
    </w:p>
    <w:p w:rsidR="00BF213B" w:rsidRDefault="00BF213B">
      <w:pPr>
        <w:ind w:left="720" w:firstLine="720"/>
      </w:pPr>
    </w:p>
    <w:p w:rsidR="00BF213B" w:rsidRDefault="007E6EB0">
      <w:pPr>
        <w:ind w:left="720" w:firstLine="720"/>
      </w:pPr>
      <w:r>
        <w:rPr>
          <w:rFonts w:ascii="Times New Roman" w:eastAsia="Times New Roman" w:hAnsi="Times New Roman" w:cs="Times New Roman"/>
          <w:b/>
          <w:sz w:val="24"/>
          <w:szCs w:val="24"/>
        </w:rPr>
        <w:t>4.3.1 Missing work policy</w:t>
      </w:r>
    </w:p>
    <w:p w:rsidR="00BF213B" w:rsidRDefault="007E6EB0">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BF213B" w:rsidRDefault="00BF213B">
      <w:pPr>
        <w:ind w:left="720" w:firstLine="720"/>
      </w:pPr>
    </w:p>
    <w:p w:rsidR="00BF213B" w:rsidRDefault="007E6EB0">
      <w:pPr>
        <w:ind w:right="270"/>
      </w:pPr>
      <w:r>
        <w:rPr>
          <w:rFonts w:ascii="Times New Roman" w:eastAsia="Times New Roman" w:hAnsi="Times New Roman" w:cs="Times New Roman"/>
          <w:b/>
          <w:sz w:val="24"/>
          <w:szCs w:val="24"/>
        </w:rPr>
        <w:tab/>
        <w:t>4.4 Collaboration Platform</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BF213B">
      <w:headerReference w:type="default" r:id="rId62"/>
      <w:footerReference w:type="default" r:id="rId6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875" w:rsidRDefault="00806875">
      <w:pPr>
        <w:spacing w:line="240" w:lineRule="auto"/>
      </w:pPr>
      <w:r>
        <w:separator/>
      </w:r>
    </w:p>
  </w:endnote>
  <w:endnote w:type="continuationSeparator" w:id="0">
    <w:p w:rsidR="00806875" w:rsidRDefault="008068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tabs>
        <w:tab w:val="center" w:pos="4680"/>
        <w:tab w:val="right" w:pos="9360"/>
      </w:tabs>
      <w:spacing w:after="708" w:line="240" w:lineRule="auto"/>
    </w:pPr>
    <w:r>
      <w:t xml:space="preserve">Page | </w:t>
    </w:r>
    <w:r>
      <w:fldChar w:fldCharType="begin"/>
    </w:r>
    <w:r>
      <w:instrText>PAGE</w:instrText>
    </w:r>
    <w:r>
      <w:fldChar w:fldCharType="separate"/>
    </w:r>
    <w:r w:rsidR="00712C28">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875" w:rsidRDefault="00806875">
      <w:pPr>
        <w:spacing w:line="240" w:lineRule="auto"/>
      </w:pPr>
      <w:r>
        <w:separator/>
      </w:r>
    </w:p>
  </w:footnote>
  <w:footnote w:type="continuationSeparator" w:id="0">
    <w:p w:rsidR="00806875" w:rsidRDefault="008068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widowControl/>
      <w:rPr>
        <w:rFonts w:ascii="Times New Roman" w:eastAsia="Times New Roman" w:hAnsi="Times New Roman" w:cs="Times New Roman"/>
        <w:b/>
        <w:sz w:val="28"/>
        <w:szCs w:val="28"/>
      </w:rPr>
    </w:pPr>
  </w:p>
  <w:p w:rsidR="007E6EB0" w:rsidRDefault="007E6EB0">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F9F"/>
    <w:multiLevelType w:val="multilevel"/>
    <w:tmpl w:val="BB1CB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1144E03"/>
    <w:multiLevelType w:val="multilevel"/>
    <w:tmpl w:val="3ADEB34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 w15:restartNumberingAfterBreak="0">
    <w:nsid w:val="45296BBA"/>
    <w:multiLevelType w:val="multilevel"/>
    <w:tmpl w:val="1462339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15:restartNumberingAfterBreak="0">
    <w:nsid w:val="57701C01"/>
    <w:multiLevelType w:val="multilevel"/>
    <w:tmpl w:val="0EC4C1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213B"/>
    <w:rsid w:val="00015210"/>
    <w:rsid w:val="0002628E"/>
    <w:rsid w:val="001252B1"/>
    <w:rsid w:val="001942B6"/>
    <w:rsid w:val="00226BE6"/>
    <w:rsid w:val="00240980"/>
    <w:rsid w:val="00286174"/>
    <w:rsid w:val="00297307"/>
    <w:rsid w:val="002A759E"/>
    <w:rsid w:val="002B275A"/>
    <w:rsid w:val="002D5448"/>
    <w:rsid w:val="002F0789"/>
    <w:rsid w:val="003365A2"/>
    <w:rsid w:val="00397A5C"/>
    <w:rsid w:val="003B59F6"/>
    <w:rsid w:val="00441E54"/>
    <w:rsid w:val="004450FF"/>
    <w:rsid w:val="004B36FB"/>
    <w:rsid w:val="00536096"/>
    <w:rsid w:val="00537BA6"/>
    <w:rsid w:val="00585FC0"/>
    <w:rsid w:val="005B3C76"/>
    <w:rsid w:val="005E391E"/>
    <w:rsid w:val="005F3F33"/>
    <w:rsid w:val="00624D16"/>
    <w:rsid w:val="006B0C01"/>
    <w:rsid w:val="006F460E"/>
    <w:rsid w:val="00712C28"/>
    <w:rsid w:val="007805B6"/>
    <w:rsid w:val="007E6EB0"/>
    <w:rsid w:val="00806875"/>
    <w:rsid w:val="0086274E"/>
    <w:rsid w:val="008D4B60"/>
    <w:rsid w:val="00A07E21"/>
    <w:rsid w:val="00A10EEF"/>
    <w:rsid w:val="00AA0F2D"/>
    <w:rsid w:val="00AC2474"/>
    <w:rsid w:val="00BA788D"/>
    <w:rsid w:val="00BF213B"/>
    <w:rsid w:val="00BF78CC"/>
    <w:rsid w:val="00C01942"/>
    <w:rsid w:val="00C417E1"/>
    <w:rsid w:val="00C51ED8"/>
    <w:rsid w:val="00D0042B"/>
    <w:rsid w:val="00D508A0"/>
    <w:rsid w:val="00D91DA1"/>
    <w:rsid w:val="00DB1B2B"/>
    <w:rsid w:val="00DB5E9D"/>
    <w:rsid w:val="00E265BF"/>
    <w:rsid w:val="00EA0456"/>
    <w:rsid w:val="00F53CF3"/>
    <w:rsid w:val="00F57C5C"/>
    <w:rsid w:val="00F86EE3"/>
    <w:rsid w:val="00F9109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F07EF3-E97C-4631-A268-62FACA4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ja-JP"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tudents.bcitdev.com/A00985653/COMP-1536-Project/about.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hyperlink" Target="http://www.gamespot.com/"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queryui.com/accordion/"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hyperlink" Target="http://students.bcitdev.com/A00985653/COMP-1536-Project/sign_up.html"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a.ign.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52</Pages>
  <Words>5259</Words>
  <Characters>29978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Roberts</cp:lastModifiedBy>
  <cp:revision>2</cp:revision>
  <dcterms:created xsi:type="dcterms:W3CDTF">2017-04-14T07:12:00Z</dcterms:created>
  <dcterms:modified xsi:type="dcterms:W3CDTF">2017-04-14T07:12:00Z</dcterms:modified>
</cp:coreProperties>
</file>