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18"/>
          <w:szCs w:val="18"/>
        </w:rPr>
        <w:t>Team leader:</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Ben Zhang:         </w:t>
      </w:r>
      <w:r>
        <w:rPr>
          <w:rFonts w:ascii="Times New Roman" w:eastAsia="Times New Roman" w:hAnsi="Times New Roman" w:cs="Times New Roman"/>
          <w:sz w:val="18"/>
          <w:szCs w:val="18"/>
        </w:rPr>
        <w:tab/>
        <w:t>A00976551</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18"/>
          <w:szCs w:val="18"/>
        </w:rPr>
        <w:t>Team members:</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Andrew Main:    </w:t>
      </w:r>
      <w:r>
        <w:rPr>
          <w:rFonts w:ascii="Times New Roman" w:eastAsia="Times New Roman" w:hAnsi="Times New Roman" w:cs="Times New Roman"/>
          <w:sz w:val="18"/>
          <w:szCs w:val="18"/>
        </w:rPr>
        <w:tab/>
        <w:t>A00815430</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Phat Le:              </w:t>
      </w:r>
      <w:r>
        <w:rPr>
          <w:rFonts w:ascii="Times New Roman" w:eastAsia="Times New Roman" w:hAnsi="Times New Roman" w:cs="Times New Roman"/>
          <w:sz w:val="18"/>
          <w:szCs w:val="18"/>
        </w:rPr>
        <w:tab/>
        <w:t xml:space="preserve"> A01012144</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Simon Shoban:   </w:t>
      </w:r>
      <w:r>
        <w:rPr>
          <w:rFonts w:ascii="Times New Roman" w:eastAsia="Times New Roman" w:hAnsi="Times New Roman" w:cs="Times New Roman"/>
          <w:sz w:val="18"/>
          <w:szCs w:val="18"/>
        </w:rPr>
        <w:tab/>
        <w:t xml:space="preserve"> A00985653</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Cameron Roberts:  A00966003</w:t>
      </w:r>
    </w:p>
    <w:p w:rsidR="00BF213B" w:rsidRDefault="007E6EB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BF213B" w:rsidRDefault="007E6EB0">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Milestone 5 – Server Side Programming</w:t>
      </w:r>
    </w:p>
    <w:p w:rsidR="00BF213B" w:rsidRDefault="007E6EB0">
      <w:pPr>
        <w:spacing w:line="24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b/>
          <w:sz w:val="28"/>
          <w:szCs w:val="28"/>
        </w:rPr>
        <w:t>Game Review 8™ Game Review Web System</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w:t>
      </w:r>
      <w:r>
        <w:rPr>
          <w:rFonts w:ascii="Times New Roman" w:eastAsia="Times New Roman" w:hAnsi="Times New Roman" w:cs="Times New Roman"/>
          <w:b/>
          <w:sz w:val="28"/>
          <w:szCs w:val="28"/>
        </w:rPr>
        <w:tab/>
        <w:t xml:space="preserve">    COMP 1536 Group 6</w:t>
      </w:r>
    </w:p>
    <w:p w:rsidR="00BF213B" w:rsidRDefault="007E6EB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                                                                                               </w:t>
      </w: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ind w:left="6480" w:firstLine="720"/>
        <w:rPr>
          <w:b/>
        </w:rPr>
      </w:pPr>
      <w:r>
        <w:rPr>
          <w:rFonts w:ascii="Times New Roman" w:eastAsia="Times New Roman" w:hAnsi="Times New Roman" w:cs="Times New Roman"/>
          <w:b/>
          <w:sz w:val="28"/>
          <w:szCs w:val="28"/>
        </w:rPr>
        <w:t>  </w:t>
      </w:r>
      <w:r>
        <w:rPr>
          <w:b/>
        </w:rPr>
        <w:t>Date: 04-12-2017</w:t>
      </w:r>
    </w:p>
    <w:p w:rsidR="00BF213B" w:rsidRDefault="00BF213B">
      <w:pPr>
        <w:spacing w:line="240" w:lineRule="auto"/>
        <w:ind w:left="6480" w:firstLine="720"/>
        <w:rPr>
          <w:b/>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Table of Contents</w:t>
      </w:r>
    </w:p>
    <w:p w:rsidR="00BF213B" w:rsidRDefault="00BF213B">
      <w:pPr>
        <w:spacing w:line="240" w:lineRule="auto"/>
        <w:rPr>
          <w:rFonts w:ascii="Times New Roman" w:eastAsia="Times New Roman" w:hAnsi="Times New Roman" w:cs="Times New Roman"/>
          <w:b/>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1. User registration</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pg.4</w:t>
      </w:r>
    </w:p>
    <w:p w:rsidR="00BF213B" w:rsidRDefault="007E6EB0">
      <w:pPr>
        <w:spacing w:line="240" w:lineRule="auto"/>
        <w:ind w:right="180"/>
        <w:rPr>
          <w:rFonts w:ascii="Times New Roman" w:eastAsia="Times New Roman" w:hAnsi="Times New Roman" w:cs="Times New Roman"/>
          <w:sz w:val="24"/>
          <w:szCs w:val="24"/>
        </w:rPr>
      </w:pPr>
      <w:r>
        <w:rPr>
          <w:rFonts w:ascii="Times New Roman" w:eastAsia="Times New Roman" w:hAnsi="Times New Roman" w:cs="Times New Roman"/>
          <w:b/>
        </w:rPr>
        <w:tab/>
      </w:r>
      <w:r>
        <w:rPr>
          <w:rFonts w:ascii="Times New Roman" w:eastAsia="Times New Roman" w:hAnsi="Times New Roman" w:cs="Times New Roman"/>
        </w:rPr>
        <w:t>1.1 Successful registration</w:t>
      </w:r>
      <w:r>
        <w:rPr>
          <w:rFonts w:ascii="Times New Roman" w:eastAsia="Times New Roman" w:hAnsi="Times New Roman" w:cs="Times New Roman"/>
        </w:rPr>
        <w:tab/>
      </w:r>
      <w:r>
        <w:rPr>
          <w:rFonts w:ascii="Times New Roman" w:eastAsia="Times New Roman" w:hAnsi="Times New Roman" w:cs="Times New Roman"/>
        </w:rPr>
        <w:tab/>
        <w:t>pg.4</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1.2 Unsuccessful registration</w:t>
      </w:r>
      <w:r>
        <w:rPr>
          <w:rFonts w:ascii="Times New Roman" w:eastAsia="Times New Roman" w:hAnsi="Times New Roman" w:cs="Times New Roman"/>
        </w:rPr>
        <w:tab/>
      </w:r>
      <w:r>
        <w:rPr>
          <w:rFonts w:ascii="Times New Roman" w:eastAsia="Times New Roman" w:hAnsi="Times New Roman" w:cs="Times New Roman"/>
        </w:rPr>
        <w:tab/>
        <w:t>pg.5</w:t>
      </w:r>
    </w:p>
    <w:p w:rsidR="00BF213B" w:rsidRDefault="00BF213B">
      <w:pPr>
        <w:spacing w:line="240" w:lineRule="auto"/>
        <w:rPr>
          <w:rFonts w:ascii="Times New Roman" w:eastAsia="Times New Roman" w:hAnsi="Times New Roman" w:cs="Times New Roman"/>
          <w:b/>
        </w:rPr>
      </w:pPr>
    </w:p>
    <w:p w:rsidR="00BF213B" w:rsidRDefault="001252B1">
      <w:pPr>
        <w:spacing w:line="240" w:lineRule="auto"/>
        <w:rPr>
          <w:rFonts w:ascii="Times New Roman" w:eastAsia="Times New Roman" w:hAnsi="Times New Roman" w:cs="Times New Roman"/>
        </w:rPr>
      </w:pPr>
      <w:r>
        <w:rPr>
          <w:rFonts w:ascii="Times New Roman" w:eastAsia="Times New Roman" w:hAnsi="Times New Roman" w:cs="Times New Roman"/>
          <w:b/>
        </w:rPr>
        <w:t>2. User authentication</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pg.5</w:t>
      </w:r>
    </w:p>
    <w:p w:rsidR="00BF213B" w:rsidRDefault="00BF213B">
      <w:pPr>
        <w:spacing w:line="240" w:lineRule="auto"/>
        <w:rPr>
          <w:rFonts w:ascii="Times New Roman" w:eastAsia="Times New Roman" w:hAnsi="Times New Roman" w:cs="Times New Roman"/>
          <w:b/>
        </w:rPr>
      </w:pPr>
    </w:p>
    <w:p w:rsidR="00BF213B" w:rsidRDefault="001252B1">
      <w:pPr>
        <w:spacing w:line="240" w:lineRule="auto"/>
        <w:rPr>
          <w:rFonts w:ascii="Times New Roman" w:eastAsia="Times New Roman" w:hAnsi="Times New Roman" w:cs="Times New Roman"/>
        </w:rPr>
      </w:pPr>
      <w:r>
        <w:rPr>
          <w:rFonts w:ascii="Times New Roman" w:eastAsia="Times New Roman" w:hAnsi="Times New Roman" w:cs="Times New Roman"/>
          <w:b/>
        </w:rPr>
        <w:t>3. Server side function</w:t>
      </w:r>
      <w:r>
        <w:rPr>
          <w:rFonts w:ascii="Times New Roman" w:eastAsia="Times New Roman" w:hAnsi="Times New Roman" w:cs="Times New Roman"/>
          <w:b/>
        </w:rPr>
        <w:tab/>
        <w:t>s</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pg.7</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b/>
          <w:sz w:val="18"/>
          <w:szCs w:val="18"/>
        </w:rPr>
      </w:pPr>
      <w:r>
        <w:rPr>
          <w:rFonts w:ascii="Times New Roman" w:eastAsia="Times New Roman" w:hAnsi="Times New Roman" w:cs="Times New Roman"/>
          <w:b/>
        </w:rPr>
        <w:t>Appendix</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pg.14</w:t>
      </w: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Note we used .htaccess to </w:t>
      </w:r>
      <w:r w:rsidR="001942B6">
        <w:rPr>
          <w:rFonts w:ascii="Times New Roman" w:eastAsia="Times New Roman" w:hAnsi="Times New Roman" w:cs="Times New Roman"/>
          <w:b/>
          <w:sz w:val="28"/>
          <w:szCs w:val="28"/>
        </w:rPr>
        <w:t>have the server run our html files as</w:t>
      </w:r>
      <w:r>
        <w:rPr>
          <w:rFonts w:ascii="Times New Roman" w:eastAsia="Times New Roman" w:hAnsi="Times New Roman" w:cs="Times New Roman"/>
          <w:b/>
          <w:sz w:val="28"/>
          <w:szCs w:val="28"/>
        </w:rPr>
        <w:t xml:space="preserve"> php</w:t>
      </w:r>
      <w:r w:rsidR="00240980">
        <w:rPr>
          <w:rFonts w:ascii="Times New Roman" w:eastAsia="Times New Roman" w:hAnsi="Times New Roman" w:cs="Times New Roman"/>
          <w:b/>
          <w:sz w:val="28"/>
          <w:szCs w:val="28"/>
        </w:rPr>
        <w:t>.</w:t>
      </w: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Links:</w:t>
      </w:r>
    </w:p>
    <w:p w:rsidR="00BF213B" w:rsidRDefault="00BF213B">
      <w:pPr>
        <w:spacing w:line="240" w:lineRule="auto"/>
        <w:rPr>
          <w:rFonts w:ascii="Times New Roman" w:eastAsia="Times New Roman" w:hAnsi="Times New Roman" w:cs="Times New Roman"/>
          <w:b/>
          <w:sz w:val="28"/>
          <w:szCs w:val="28"/>
        </w:rPr>
      </w:pPr>
    </w:p>
    <w:p w:rsidR="00BF213B" w:rsidRDefault="007E6EB0">
      <w:pPr>
        <w:numPr>
          <w:ilvl w:val="0"/>
          <w:numId w:val="3"/>
        </w:numPr>
        <w:spacing w:line="240" w:lineRule="auto"/>
        <w:ind w:hanging="360"/>
        <w:contextualSpacing/>
        <w:rPr>
          <w:rFonts w:ascii="Times New Roman" w:eastAsia="Times New Roman" w:hAnsi="Times New Roman" w:cs="Times New Roman"/>
          <w:b/>
          <w:sz w:val="28"/>
          <w:szCs w:val="28"/>
        </w:rPr>
      </w:pPr>
      <w:r>
        <w:rPr>
          <w:rFonts w:ascii="Times New Roman" w:eastAsia="Times New Roman" w:hAnsi="Times New Roman" w:cs="Times New Roman"/>
          <w:b/>
          <w:sz w:val="28"/>
          <w:szCs w:val="28"/>
        </w:rPr>
        <w:t>Sign up page</w:t>
      </w:r>
    </w:p>
    <w:p w:rsidR="00BF213B" w:rsidRDefault="007E6EB0">
      <w:pPr>
        <w:numPr>
          <w:ilvl w:val="0"/>
          <w:numId w:val="3"/>
        </w:numPr>
        <w:spacing w:line="240" w:lineRule="auto"/>
        <w:ind w:hanging="360"/>
        <w:contextualSpacing/>
        <w:rPr>
          <w:rFonts w:ascii="Times New Roman" w:eastAsia="Times New Roman" w:hAnsi="Times New Roman" w:cs="Times New Roman"/>
          <w:b/>
          <w:sz w:val="28"/>
          <w:szCs w:val="28"/>
        </w:rPr>
      </w:pPr>
      <w:r>
        <w:rPr>
          <w:rFonts w:ascii="Times New Roman" w:eastAsia="Times New Roman" w:hAnsi="Times New Roman" w:cs="Times New Roman"/>
          <w:b/>
          <w:sz w:val="28"/>
          <w:szCs w:val="28"/>
        </w:rPr>
        <w:t>Game review page - FF15 to post comments</w:t>
      </w: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397A5C" w:rsidRDefault="00397A5C">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1.User registration:</w:t>
      </w: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1.1 Successful Registration:</w:t>
      </w:r>
    </w:p>
    <w:p w:rsidR="00BF213B" w:rsidRDefault="007E6EB0">
      <w:pPr>
        <w:spacing w:line="240" w:lineRule="auto"/>
        <w:rPr>
          <w:rFonts w:ascii="Times New Roman" w:eastAsia="Times New Roman" w:hAnsi="Times New Roman" w:cs="Times New Roman"/>
          <w:b/>
          <w:sz w:val="18"/>
          <w:szCs w:val="18"/>
        </w:rPr>
      </w:pPr>
      <w:r>
        <w:rPr>
          <w:rFonts w:ascii="Times New Roman" w:eastAsia="Times New Roman" w:hAnsi="Times New Roman" w:cs="Times New Roman"/>
          <w:b/>
          <w:sz w:val="18"/>
          <w:szCs w:val="18"/>
        </w:rPr>
        <w:tab/>
      </w:r>
    </w:p>
    <w:p w:rsidR="00BF213B" w:rsidRDefault="007E6EB0">
      <w:pPr>
        <w:spacing w:line="240" w:lineRule="auto"/>
        <w:rPr>
          <w:rFonts w:ascii="Times New Roman" w:eastAsia="Times New Roman" w:hAnsi="Times New Roman" w:cs="Times New Roman"/>
          <w:b/>
          <w:sz w:val="18"/>
          <w:szCs w:val="18"/>
        </w:rPr>
      </w:pPr>
      <w:r>
        <w:rPr>
          <w:noProof/>
        </w:rPr>
        <w:drawing>
          <wp:inline distT="114300" distB="114300" distL="114300" distR="114300">
            <wp:extent cx="5943600" cy="3987800"/>
            <wp:effectExtent l="0" t="0" r="0" b="0"/>
            <wp:docPr id="2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
                    <a:srcRect/>
                    <a:stretch>
                      <a:fillRect/>
                    </a:stretch>
                  </pic:blipFill>
                  <pic:spPr>
                    <a:xfrm>
                      <a:off x="0" y="0"/>
                      <a:ext cx="5943600" cy="39878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ind w:firstLine="720"/>
        <w:rPr>
          <w:rFonts w:ascii="Times New Roman" w:eastAsia="Times New Roman" w:hAnsi="Times New Roman" w:cs="Times New Roman"/>
        </w:rPr>
      </w:pPr>
      <w:r>
        <w:rPr>
          <w:rFonts w:ascii="Times New Roman" w:eastAsia="Times New Roman" w:hAnsi="Times New Roman" w:cs="Times New Roman"/>
        </w:rPr>
        <w:t>Users can sign up for accounts in the sign up page, they must follow the Java</w:t>
      </w:r>
      <w:r w:rsidR="00536096">
        <w:rPr>
          <w:rFonts w:ascii="Times New Roman" w:eastAsia="Times New Roman" w:hAnsi="Times New Roman" w:cs="Times New Roman"/>
        </w:rPr>
        <w:t>S</w:t>
      </w:r>
      <w:r>
        <w:rPr>
          <w:rFonts w:ascii="Times New Roman" w:eastAsia="Times New Roman" w:hAnsi="Times New Roman" w:cs="Times New Roman"/>
        </w:rPr>
        <w:t xml:space="preserve">cript form checks to be able to successfully send the info to register.php, which processes the user input and creates an account in the database. </w:t>
      </w:r>
    </w:p>
    <w:p w:rsidR="00BF213B" w:rsidRDefault="007E6EB0">
      <w:pPr>
        <w:spacing w:line="240" w:lineRule="auto"/>
        <w:rPr>
          <w:rFonts w:ascii="Times New Roman" w:eastAsia="Times New Roman" w:hAnsi="Times New Roman" w:cs="Times New Roman"/>
          <w:b/>
          <w:sz w:val="18"/>
          <w:szCs w:val="18"/>
        </w:rPr>
      </w:pPr>
      <w:r>
        <w:rPr>
          <w:noProof/>
        </w:rPr>
        <w:drawing>
          <wp:inline distT="114300" distB="114300" distL="114300" distR="114300">
            <wp:extent cx="5943600" cy="2044700"/>
            <wp:effectExtent l="0" t="0" r="0" b="0"/>
            <wp:docPr id="2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
                    <a:srcRect/>
                    <a:stretch>
                      <a:fillRect/>
                    </a:stretch>
                  </pic:blipFill>
                  <pic:spPr>
                    <a:xfrm>
                      <a:off x="0" y="0"/>
                      <a:ext cx="5943600" cy="20447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b/>
          <w:sz w:val="18"/>
          <w:szCs w:val="18"/>
        </w:rPr>
        <w:tab/>
      </w:r>
      <w:r>
        <w:rPr>
          <w:rFonts w:ascii="Times New Roman" w:eastAsia="Times New Roman" w:hAnsi="Times New Roman" w:cs="Times New Roman"/>
        </w:rPr>
        <w:t>If registration is successful, register.php will redirect the user to the thankyou.html page.</w:t>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noProof/>
        </w:rPr>
        <w:lastRenderedPageBreak/>
        <w:drawing>
          <wp:inline distT="114300" distB="114300" distL="114300" distR="114300">
            <wp:extent cx="5943600" cy="965200"/>
            <wp:effectExtent l="0" t="0" r="0" b="0"/>
            <wp:docPr id="1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a:stretch>
                      <a:fillRect/>
                    </a:stretch>
                  </pic:blipFill>
                  <pic:spPr>
                    <a:xfrm>
                      <a:off x="0" y="0"/>
                      <a:ext cx="5943600" cy="9652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t>Code from reigster.php for successful redirection.</w:t>
      </w: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1.2 Unsuccessful registration</w:t>
      </w:r>
    </w:p>
    <w:p w:rsidR="00BF213B" w:rsidRDefault="00BF213B">
      <w:pPr>
        <w:spacing w:line="240" w:lineRule="auto"/>
        <w:rPr>
          <w:rFonts w:ascii="Times New Roman" w:eastAsia="Times New Roman" w:hAnsi="Times New Roman" w:cs="Times New Roman"/>
          <w:b/>
        </w:rPr>
      </w:pPr>
    </w:p>
    <w:p w:rsidR="00BF213B" w:rsidRDefault="007E6EB0">
      <w:pPr>
        <w:spacing w:line="240" w:lineRule="auto"/>
        <w:rPr>
          <w:rFonts w:ascii="Times New Roman" w:eastAsia="Times New Roman" w:hAnsi="Times New Roman" w:cs="Times New Roman"/>
          <w:b/>
          <w:sz w:val="18"/>
          <w:szCs w:val="18"/>
        </w:rPr>
      </w:pPr>
      <w:r>
        <w:rPr>
          <w:noProof/>
        </w:rPr>
        <w:drawing>
          <wp:inline distT="114300" distB="114300" distL="114300" distR="114300">
            <wp:extent cx="5943600" cy="1231900"/>
            <wp:effectExtent l="0" t="0" r="0" b="0"/>
            <wp:docPr id="1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
                    <a:srcRect/>
                    <a:stretch>
                      <a:fillRect/>
                    </a:stretch>
                  </pic:blipFill>
                  <pic:spPr>
                    <a:xfrm>
                      <a:off x="0" y="0"/>
                      <a:ext cx="5943600" cy="1231900"/>
                    </a:xfrm>
                    <a:prstGeom prst="rect">
                      <a:avLst/>
                    </a:prstGeom>
                    <a:ln/>
                  </pic:spPr>
                </pic:pic>
              </a:graphicData>
            </a:graphic>
          </wp:inline>
        </w:drawing>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t>If registration fails, register.php redirects you back to the sign_up.html page, and it is reloaded with added php to display error messages.</w:t>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noProof/>
        </w:rPr>
        <w:drawing>
          <wp:inline distT="114300" distB="114300" distL="114300" distR="114300">
            <wp:extent cx="5943600" cy="914400"/>
            <wp:effectExtent l="0" t="0" r="0" b="0"/>
            <wp:docPr id="5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
                    <a:srcRect/>
                    <a:stretch>
                      <a:fillRect/>
                    </a:stretch>
                  </pic:blipFill>
                  <pic:spPr>
                    <a:xfrm>
                      <a:off x="0" y="0"/>
                      <a:ext cx="5943600" cy="9144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t>This is the redirection from register.php for unsuccessful sign ups.</w:t>
      </w: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b/>
          <w:sz w:val="18"/>
          <w:szCs w:val="18"/>
        </w:rPr>
      </w:pPr>
      <w:r>
        <w:rPr>
          <w:noProof/>
        </w:rPr>
        <w:drawing>
          <wp:inline distT="114300" distB="114300" distL="114300" distR="114300">
            <wp:extent cx="5943600" cy="1016000"/>
            <wp:effectExtent l="0" t="0" r="0" b="0"/>
            <wp:docPr id="2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2"/>
                    <a:srcRect/>
                    <a:stretch>
                      <a:fillRect/>
                    </a:stretch>
                  </pic:blipFill>
                  <pic:spPr>
                    <a:xfrm>
                      <a:off x="0" y="0"/>
                      <a:ext cx="5943600" cy="10160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t xml:space="preserve">This is the embedded </w:t>
      </w:r>
      <w:r w:rsidR="001252B1">
        <w:rPr>
          <w:rFonts w:ascii="Times New Roman" w:eastAsia="Times New Roman" w:hAnsi="Times New Roman" w:cs="Times New Roman"/>
        </w:rPr>
        <w:t>PHP</w:t>
      </w:r>
      <w:r>
        <w:rPr>
          <w:rFonts w:ascii="Times New Roman" w:eastAsia="Times New Roman" w:hAnsi="Times New Roman" w:cs="Times New Roman"/>
        </w:rPr>
        <w:t xml:space="preserve"> code to display the error messages.</w:t>
      </w: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 User authentication</w:t>
      </w: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b/>
          <w:sz w:val="18"/>
          <w:szCs w:val="18"/>
        </w:rPr>
      </w:pPr>
      <w:r>
        <w:rPr>
          <w:noProof/>
        </w:rPr>
        <w:lastRenderedPageBreak/>
        <w:drawing>
          <wp:inline distT="114300" distB="114300" distL="114300" distR="114300">
            <wp:extent cx="5943600" cy="2336800"/>
            <wp:effectExtent l="0" t="0" r="0" b="0"/>
            <wp:docPr id="2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3"/>
                    <a:srcRect/>
                    <a:stretch>
                      <a:fillRect/>
                    </a:stretch>
                  </pic:blipFill>
                  <pic:spPr>
                    <a:xfrm>
                      <a:off x="0" y="0"/>
                      <a:ext cx="5943600" cy="23368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t>Users can login to their accounts after signing up by inputting their email and password, the info will be sent to login.php. The login.php wi</w:t>
      </w:r>
      <w:r w:rsidR="004450FF">
        <w:rPr>
          <w:rFonts w:ascii="Times New Roman" w:eastAsia="Times New Roman" w:hAnsi="Times New Roman" w:cs="Times New Roman"/>
        </w:rPr>
        <w:t>ll then verifies the login info. If it is successful it creates the session variables and re</w:t>
      </w:r>
      <w:r>
        <w:rPr>
          <w:rFonts w:ascii="Times New Roman" w:eastAsia="Times New Roman" w:hAnsi="Times New Roman" w:cs="Times New Roman"/>
        </w:rPr>
        <w:t>directs the user back to the index.html page</w:t>
      </w:r>
      <w:r w:rsidR="00BA788D">
        <w:rPr>
          <w:rFonts w:ascii="Times New Roman" w:eastAsia="Times New Roman" w:hAnsi="Times New Roman" w:cs="Times New Roman"/>
        </w:rPr>
        <w:t>.</w:t>
      </w:r>
      <w:r>
        <w:rPr>
          <w:rFonts w:ascii="Times New Roman" w:eastAsia="Times New Roman" w:hAnsi="Times New Roman" w:cs="Times New Roman"/>
        </w:rPr>
        <w:t xml:space="preserve"> </w:t>
      </w:r>
      <w:r w:rsidR="00BA788D">
        <w:rPr>
          <w:rFonts w:ascii="Times New Roman" w:eastAsia="Times New Roman" w:hAnsi="Times New Roman" w:cs="Times New Roman"/>
        </w:rPr>
        <w:t>I</w:t>
      </w:r>
      <w:r>
        <w:rPr>
          <w:rFonts w:ascii="Times New Roman" w:eastAsia="Times New Roman" w:hAnsi="Times New Roman" w:cs="Times New Roman"/>
        </w:rPr>
        <w:t xml:space="preserve">f login is </w:t>
      </w:r>
      <w:r w:rsidR="00AC2474">
        <w:rPr>
          <w:rFonts w:ascii="Times New Roman" w:eastAsia="Times New Roman" w:hAnsi="Times New Roman" w:cs="Times New Roman"/>
        </w:rPr>
        <w:t>un</w:t>
      </w:r>
      <w:r w:rsidR="0086274E">
        <w:rPr>
          <w:rFonts w:ascii="Times New Roman" w:eastAsia="Times New Roman" w:hAnsi="Times New Roman" w:cs="Times New Roman"/>
        </w:rPr>
        <w:t xml:space="preserve">successful the user will be redirected back to log_in.html </w:t>
      </w:r>
      <w:r w:rsidR="00E265BF">
        <w:rPr>
          <w:rFonts w:ascii="Times New Roman" w:eastAsia="Times New Roman" w:hAnsi="Times New Roman" w:cs="Times New Roman"/>
        </w:rPr>
        <w:t xml:space="preserve">and </w:t>
      </w:r>
      <w:r w:rsidR="00F9109A">
        <w:rPr>
          <w:rFonts w:ascii="Times New Roman" w:eastAsia="Times New Roman" w:hAnsi="Times New Roman" w:cs="Times New Roman"/>
        </w:rPr>
        <w:t>displays</w:t>
      </w:r>
      <w:r w:rsidR="00E265BF">
        <w:rPr>
          <w:rFonts w:ascii="Times New Roman" w:eastAsia="Times New Roman" w:hAnsi="Times New Roman" w:cs="Times New Roman"/>
        </w:rPr>
        <w:t xml:space="preserve"> an error message.</w:t>
      </w:r>
      <w:r w:rsidR="0086274E">
        <w:rPr>
          <w:rFonts w:ascii="Times New Roman" w:eastAsia="Times New Roman" w:hAnsi="Times New Roman" w:cs="Times New Roman"/>
        </w:rPr>
        <w:t>.</w:t>
      </w:r>
    </w:p>
    <w:p w:rsidR="00BF213B" w:rsidRDefault="007E6EB0">
      <w:pPr>
        <w:spacing w:line="240" w:lineRule="auto"/>
        <w:rPr>
          <w:rFonts w:ascii="Times New Roman" w:eastAsia="Times New Roman" w:hAnsi="Times New Roman" w:cs="Times New Roman"/>
          <w:b/>
          <w:sz w:val="18"/>
          <w:szCs w:val="18"/>
        </w:rPr>
      </w:pPr>
      <w:r>
        <w:rPr>
          <w:noProof/>
        </w:rPr>
        <w:drawing>
          <wp:inline distT="114300" distB="114300" distL="114300" distR="114300">
            <wp:extent cx="5943600" cy="1117600"/>
            <wp:effectExtent l="0" t="0" r="0" b="0"/>
            <wp:docPr id="2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4"/>
                    <a:srcRect/>
                    <a:stretch>
                      <a:fillRect/>
                    </a:stretch>
                  </pic:blipFill>
                  <pic:spPr>
                    <a:xfrm>
                      <a:off x="0" y="0"/>
                      <a:ext cx="5943600" cy="11176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t>The username is displayed at top right when logged in.</w:t>
      </w: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b/>
          <w:sz w:val="18"/>
          <w:szCs w:val="18"/>
        </w:rPr>
      </w:pPr>
      <w:r>
        <w:rPr>
          <w:noProof/>
        </w:rPr>
        <w:drawing>
          <wp:inline distT="114300" distB="114300" distL="114300" distR="114300">
            <wp:extent cx="5943600" cy="876300"/>
            <wp:effectExtent l="0" t="0" r="0" b="0"/>
            <wp:docPr id="1"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15"/>
                    <a:srcRect/>
                    <a:stretch>
                      <a:fillRect/>
                    </a:stretch>
                  </pic:blipFill>
                  <pic:spPr>
                    <a:xfrm>
                      <a:off x="0" y="0"/>
                      <a:ext cx="5943600" cy="8763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18"/>
          <w:szCs w:val="18"/>
        </w:rPr>
        <w:tab/>
      </w:r>
      <w:r>
        <w:rPr>
          <w:rFonts w:ascii="Times New Roman" w:eastAsia="Times New Roman" w:hAnsi="Times New Roman" w:cs="Times New Roman"/>
        </w:rPr>
        <w:t xml:space="preserve">The embedded </w:t>
      </w:r>
      <w:r w:rsidR="002D5448">
        <w:rPr>
          <w:rFonts w:ascii="Times New Roman" w:eastAsia="Times New Roman" w:hAnsi="Times New Roman" w:cs="Times New Roman"/>
        </w:rPr>
        <w:t>PHP</w:t>
      </w:r>
      <w:r>
        <w:rPr>
          <w:rFonts w:ascii="Times New Roman" w:eastAsia="Times New Roman" w:hAnsi="Times New Roman" w:cs="Times New Roman"/>
        </w:rPr>
        <w:t xml:space="preserve"> to display the username depending on if the user is logged in or not</w:t>
      </w:r>
      <w:r w:rsidR="00536096">
        <w:rPr>
          <w:rFonts w:ascii="Times New Roman" w:eastAsia="Times New Roman" w:hAnsi="Times New Roman" w:cs="Times New Roman"/>
        </w:rPr>
        <w:t>. All pages include functions.php</w:t>
      </w:r>
      <w:r>
        <w:rPr>
          <w:rFonts w:ascii="Times New Roman" w:eastAsia="Times New Roman" w:hAnsi="Times New Roman" w:cs="Times New Roman"/>
        </w:rPr>
        <w:t xml:space="preserve">, </w:t>
      </w:r>
      <w:r w:rsidR="00536096">
        <w:rPr>
          <w:rFonts w:ascii="Times New Roman" w:eastAsia="Times New Roman" w:hAnsi="Times New Roman" w:cs="Times New Roman"/>
        </w:rPr>
        <w:t>which</w:t>
      </w:r>
      <w:r>
        <w:rPr>
          <w:rFonts w:ascii="Times New Roman" w:eastAsia="Times New Roman" w:hAnsi="Times New Roman" w:cs="Times New Roman"/>
        </w:rPr>
        <w:t xml:space="preserve"> that contains the isLoggedIn() function.</w:t>
      </w: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After cl</w:t>
      </w:r>
      <w:r w:rsidR="00226BE6">
        <w:rPr>
          <w:rFonts w:ascii="Times New Roman" w:eastAsia="Times New Roman" w:hAnsi="Times New Roman" w:cs="Times New Roman"/>
        </w:rPr>
        <w:t>icking log</w:t>
      </w:r>
      <w:r>
        <w:rPr>
          <w:rFonts w:ascii="Times New Roman" w:eastAsia="Times New Roman" w:hAnsi="Times New Roman" w:cs="Times New Roman"/>
        </w:rPr>
        <w:t>out, the user will be logged out and brought back to index.html.</w:t>
      </w: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D91DA1">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 </w:t>
      </w:r>
      <w:r w:rsidR="007E6EB0">
        <w:rPr>
          <w:rFonts w:ascii="Times New Roman" w:eastAsia="Times New Roman" w:hAnsi="Times New Roman" w:cs="Times New Roman"/>
          <w:b/>
          <w:sz w:val="28"/>
          <w:szCs w:val="28"/>
        </w:rPr>
        <w:t>Server side function:</w:t>
      </w: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rPr>
          <w:rFonts w:ascii="Times New Roman" w:eastAsia="Times New Roman" w:hAnsi="Times New Roman" w:cs="Times New Roman"/>
          <w:b/>
          <w:sz w:val="18"/>
          <w:szCs w:val="18"/>
        </w:rPr>
      </w:pPr>
      <w:r>
        <w:rPr>
          <w:noProof/>
        </w:rPr>
        <w:drawing>
          <wp:inline distT="114300" distB="114300" distL="114300" distR="114300">
            <wp:extent cx="5943600" cy="5257800"/>
            <wp:effectExtent l="0" t="0" r="0" b="0"/>
            <wp:docPr id="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
                    <a:srcRect/>
                    <a:stretch>
                      <a:fillRect/>
                    </a:stretch>
                  </pic:blipFill>
                  <pic:spPr>
                    <a:xfrm>
                      <a:off x="0" y="0"/>
                      <a:ext cx="5943600" cy="52578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b/>
          <w:sz w:val="18"/>
          <w:szCs w:val="18"/>
        </w:rPr>
      </w:pPr>
      <w:r>
        <w:rPr>
          <w:rFonts w:ascii="Times New Roman" w:eastAsia="Times New Roman" w:hAnsi="Times New Roman" w:cs="Times New Roman"/>
        </w:rPr>
        <w:tab/>
        <w:t>Users can post</w:t>
      </w:r>
      <w:r w:rsidR="00F86EE3">
        <w:rPr>
          <w:rFonts w:ascii="Times New Roman" w:eastAsia="Times New Roman" w:hAnsi="Times New Roman" w:cs="Times New Roman"/>
        </w:rPr>
        <w:t xml:space="preserve"> comments if they are logged in.</w:t>
      </w:r>
      <w:r>
        <w:rPr>
          <w:rFonts w:ascii="Times New Roman" w:eastAsia="Times New Roman" w:hAnsi="Times New Roman" w:cs="Times New Roman"/>
        </w:rPr>
        <w:t xml:space="preserve"> they can enter their comment in the </w:t>
      </w:r>
      <w:r w:rsidR="00F86EE3">
        <w:rPr>
          <w:rFonts w:ascii="Times New Roman" w:eastAsia="Times New Roman" w:hAnsi="Times New Roman" w:cs="Times New Roman"/>
        </w:rPr>
        <w:t>text field</w:t>
      </w:r>
      <w:r>
        <w:rPr>
          <w:rFonts w:ascii="Times New Roman" w:eastAsia="Times New Roman" w:hAnsi="Times New Roman" w:cs="Times New Roman"/>
        </w:rPr>
        <w:t xml:space="preserve"> below the already posted comments</w:t>
      </w:r>
      <w:r w:rsidR="00F86EE3">
        <w:rPr>
          <w:rFonts w:ascii="Times New Roman" w:eastAsia="Times New Roman" w:hAnsi="Times New Roman" w:cs="Times New Roman"/>
        </w:rPr>
        <w:t>. The form will be sent to add_response.php which will send the information to the responses table in the database.</w:t>
      </w:r>
      <w:r>
        <w:rPr>
          <w:noProof/>
        </w:rPr>
        <w:lastRenderedPageBreak/>
        <w:drawing>
          <wp:inline distT="114300" distB="114300" distL="114300" distR="114300">
            <wp:extent cx="5943600" cy="5448300"/>
            <wp:effectExtent l="0" t="0" r="0" b="0"/>
            <wp:docPr id="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
                    <a:srcRect/>
                    <a:stretch>
                      <a:fillRect/>
                    </a:stretch>
                  </pic:blipFill>
                  <pic:spPr>
                    <a:xfrm>
                      <a:off x="0" y="0"/>
                      <a:ext cx="5943600" cy="54483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b/>
          <w:sz w:val="18"/>
          <w:szCs w:val="18"/>
        </w:rPr>
      </w:pPr>
      <w:r>
        <w:rPr>
          <w:noProof/>
        </w:rPr>
        <w:lastRenderedPageBreak/>
        <w:drawing>
          <wp:inline distT="114300" distB="114300" distL="114300" distR="114300">
            <wp:extent cx="5943600" cy="3086100"/>
            <wp:effectExtent l="0" t="0" r="0" b="0"/>
            <wp:docPr id="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
                    <a:srcRect/>
                    <a:stretch>
                      <a:fillRect/>
                    </a:stretch>
                  </pic:blipFill>
                  <pic:spPr>
                    <a:xfrm>
                      <a:off x="0" y="0"/>
                      <a:ext cx="5943600" cy="3086100"/>
                    </a:xfrm>
                    <a:prstGeom prst="rect">
                      <a:avLst/>
                    </a:prstGeom>
                    <a:ln/>
                  </pic:spPr>
                </pic:pic>
              </a:graphicData>
            </a:graphic>
          </wp:inline>
        </w:drawing>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 xml:space="preserve">The review pages contain PHP that will </w:t>
      </w:r>
      <w:r w:rsidR="002B275A">
        <w:rPr>
          <w:rFonts w:ascii="Times New Roman" w:eastAsia="Times New Roman" w:hAnsi="Times New Roman" w:cs="Times New Roman"/>
        </w:rPr>
        <w:t>retrieve comments from the responses table in the database and display them as a series of tables.</w:t>
      </w:r>
    </w:p>
    <w:p w:rsidR="006F460E" w:rsidRDefault="006F460E">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b/>
          <w:sz w:val="18"/>
          <w:szCs w:val="18"/>
        </w:rPr>
      </w:pPr>
      <w:r>
        <w:rPr>
          <w:noProof/>
        </w:rPr>
        <w:drawing>
          <wp:inline distT="114300" distB="114300" distL="114300" distR="114300">
            <wp:extent cx="5943600" cy="2527300"/>
            <wp:effectExtent l="0" t="0" r="0" b="0"/>
            <wp:docPr id="3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9"/>
                    <a:srcRect/>
                    <a:stretch>
                      <a:fillRect/>
                    </a:stretch>
                  </pic:blipFill>
                  <pic:spPr>
                    <a:xfrm>
                      <a:off x="0" y="0"/>
                      <a:ext cx="5943600" cy="25273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 xml:space="preserve">The form </w:t>
      </w:r>
      <w:r w:rsidR="00C01942">
        <w:rPr>
          <w:rFonts w:ascii="Times New Roman" w:eastAsia="Times New Roman" w:hAnsi="Times New Roman" w:cs="Times New Roman"/>
        </w:rPr>
        <w:t xml:space="preserve">to submit comments </w:t>
      </w:r>
      <w:r>
        <w:rPr>
          <w:rFonts w:ascii="Times New Roman" w:eastAsia="Times New Roman" w:hAnsi="Times New Roman" w:cs="Times New Roman"/>
        </w:rPr>
        <w:t>will only appear when the user is logged in.</w:t>
      </w: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18"/>
          <w:szCs w:val="18"/>
        </w:rPr>
        <w:lastRenderedPageBreak/>
        <w:t>Team leader:</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Ben Zhang:         </w:t>
      </w:r>
      <w:r>
        <w:rPr>
          <w:rFonts w:ascii="Times New Roman" w:eastAsia="Times New Roman" w:hAnsi="Times New Roman" w:cs="Times New Roman"/>
          <w:sz w:val="18"/>
          <w:szCs w:val="18"/>
        </w:rPr>
        <w:tab/>
        <w:t>A00976551</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18"/>
          <w:szCs w:val="18"/>
        </w:rPr>
        <w:t>Team members:</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Andrew Main:    </w:t>
      </w:r>
      <w:r>
        <w:rPr>
          <w:rFonts w:ascii="Times New Roman" w:eastAsia="Times New Roman" w:hAnsi="Times New Roman" w:cs="Times New Roman"/>
          <w:sz w:val="18"/>
          <w:szCs w:val="18"/>
        </w:rPr>
        <w:tab/>
        <w:t>A00815430</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Phat Le:              </w:t>
      </w:r>
      <w:r>
        <w:rPr>
          <w:rFonts w:ascii="Times New Roman" w:eastAsia="Times New Roman" w:hAnsi="Times New Roman" w:cs="Times New Roman"/>
          <w:sz w:val="18"/>
          <w:szCs w:val="18"/>
        </w:rPr>
        <w:tab/>
        <w:t xml:space="preserve"> A01012144</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Simon Shoban:   </w:t>
      </w:r>
      <w:r>
        <w:rPr>
          <w:rFonts w:ascii="Times New Roman" w:eastAsia="Times New Roman" w:hAnsi="Times New Roman" w:cs="Times New Roman"/>
          <w:sz w:val="18"/>
          <w:szCs w:val="18"/>
        </w:rPr>
        <w:tab/>
        <w:t xml:space="preserve"> A00985653</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Cameron Roberts:  A00966003</w:t>
      </w:r>
    </w:p>
    <w:p w:rsidR="00397A5C" w:rsidRDefault="007E6EB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BF213B" w:rsidRDefault="007E6EB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BF213B" w:rsidRDefault="007E6EB0">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Milestone 4 – Deployed Javascript-enabled Website</w:t>
      </w:r>
    </w:p>
    <w:p w:rsidR="00BF213B" w:rsidRDefault="007E6EB0">
      <w:pPr>
        <w:spacing w:line="24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b/>
          <w:sz w:val="28"/>
          <w:szCs w:val="28"/>
        </w:rPr>
        <w:t>Game Review 8™ Game Review Web System</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w:t>
      </w:r>
      <w:r>
        <w:rPr>
          <w:rFonts w:ascii="Times New Roman" w:eastAsia="Times New Roman" w:hAnsi="Times New Roman" w:cs="Times New Roman"/>
          <w:b/>
          <w:sz w:val="28"/>
          <w:szCs w:val="28"/>
        </w:rPr>
        <w:tab/>
        <w:t xml:space="preserve">    COMP 1536 Group 6</w:t>
      </w:r>
    </w:p>
    <w:p w:rsidR="00BF213B" w:rsidRDefault="007E6EB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                                                                                               </w:t>
      </w: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ind w:left="6480" w:firstLine="720"/>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  </w:t>
      </w:r>
      <w:r>
        <w:rPr>
          <w:b/>
        </w:rPr>
        <w:t>Date: 03-14-2017</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Table of Contents</w:t>
      </w:r>
    </w:p>
    <w:p w:rsidR="00BF213B" w:rsidRDefault="00BF213B">
      <w:pPr>
        <w:spacing w:line="240" w:lineRule="auto"/>
        <w:rPr>
          <w:rFonts w:ascii="Times New Roman" w:eastAsia="Times New Roman" w:hAnsi="Times New Roman" w:cs="Times New Roman"/>
          <w:b/>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1. For</w:t>
      </w:r>
      <w:r w:rsidR="00BF78CC">
        <w:rPr>
          <w:rFonts w:ascii="Times New Roman" w:eastAsia="Times New Roman" w:hAnsi="Times New Roman" w:cs="Times New Roman"/>
          <w:b/>
        </w:rPr>
        <w:t>m validations</w:t>
      </w:r>
      <w:r w:rsidR="00BF78CC">
        <w:rPr>
          <w:rFonts w:ascii="Times New Roman" w:eastAsia="Times New Roman" w:hAnsi="Times New Roman" w:cs="Times New Roman"/>
          <w:b/>
        </w:rPr>
        <w:tab/>
      </w:r>
      <w:r w:rsidR="00BF78CC">
        <w:rPr>
          <w:rFonts w:ascii="Times New Roman" w:eastAsia="Times New Roman" w:hAnsi="Times New Roman" w:cs="Times New Roman"/>
          <w:b/>
        </w:rPr>
        <w:tab/>
      </w:r>
      <w:r w:rsidR="00BF78CC">
        <w:rPr>
          <w:rFonts w:ascii="Times New Roman" w:eastAsia="Times New Roman" w:hAnsi="Times New Roman" w:cs="Times New Roman"/>
          <w:b/>
        </w:rPr>
        <w:tab/>
      </w:r>
      <w:r w:rsidR="00BF78CC">
        <w:rPr>
          <w:rFonts w:ascii="Times New Roman" w:eastAsia="Times New Roman" w:hAnsi="Times New Roman" w:cs="Times New Roman"/>
          <w:b/>
        </w:rPr>
        <w:tab/>
        <w:t>pg.13</w:t>
      </w:r>
    </w:p>
    <w:p w:rsidR="00BF213B" w:rsidRDefault="007E6EB0">
      <w:pPr>
        <w:spacing w:line="240" w:lineRule="auto"/>
        <w:ind w:right="180"/>
        <w:rPr>
          <w:rFonts w:ascii="Times New Roman" w:eastAsia="Times New Roman" w:hAnsi="Times New Roman" w:cs="Times New Roman"/>
          <w:sz w:val="24"/>
          <w:szCs w:val="24"/>
        </w:rPr>
      </w:pPr>
      <w:r>
        <w:rPr>
          <w:rFonts w:ascii="Times New Roman" w:eastAsia="Times New Roman" w:hAnsi="Times New Roman" w:cs="Times New Roman"/>
          <w:b/>
        </w:rPr>
        <w:tab/>
      </w:r>
      <w:r>
        <w:rPr>
          <w:rFonts w:ascii="Times New Roman" w:eastAsia="Times New Roman" w:hAnsi="Times New Roman" w:cs="Times New Roman"/>
        </w:rPr>
        <w:t>1.</w:t>
      </w:r>
      <w:r w:rsidR="00BF78CC">
        <w:rPr>
          <w:rFonts w:ascii="Times New Roman" w:eastAsia="Times New Roman" w:hAnsi="Times New Roman" w:cs="Times New Roman"/>
        </w:rPr>
        <w:t>1 Validation requirements</w:t>
      </w:r>
      <w:r w:rsidR="00BF78CC">
        <w:rPr>
          <w:rFonts w:ascii="Times New Roman" w:eastAsia="Times New Roman" w:hAnsi="Times New Roman" w:cs="Times New Roman"/>
        </w:rPr>
        <w:tab/>
      </w:r>
      <w:r w:rsidR="00BF78CC">
        <w:rPr>
          <w:rFonts w:ascii="Times New Roman" w:eastAsia="Times New Roman" w:hAnsi="Times New Roman" w:cs="Times New Roman"/>
        </w:rPr>
        <w:tab/>
        <w:t>pg.13</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 xml:space="preserve">1.2 </w:t>
      </w:r>
      <w:r w:rsidR="00BF78CC">
        <w:rPr>
          <w:rFonts w:ascii="Times New Roman" w:eastAsia="Times New Roman" w:hAnsi="Times New Roman" w:cs="Times New Roman"/>
        </w:rPr>
        <w:t>Validation implementations</w:t>
      </w:r>
      <w:r w:rsidR="00BF78CC">
        <w:rPr>
          <w:rFonts w:ascii="Times New Roman" w:eastAsia="Times New Roman" w:hAnsi="Times New Roman" w:cs="Times New Roman"/>
        </w:rPr>
        <w:tab/>
      </w:r>
      <w:r w:rsidR="00BF78CC">
        <w:rPr>
          <w:rFonts w:ascii="Times New Roman" w:eastAsia="Times New Roman" w:hAnsi="Times New Roman" w:cs="Times New Roman"/>
        </w:rPr>
        <w:tab/>
        <w:t>pg.14</w:t>
      </w:r>
    </w:p>
    <w:p w:rsidR="00BF213B" w:rsidRDefault="00BF213B">
      <w:pPr>
        <w:spacing w:line="240" w:lineRule="auto"/>
        <w:rPr>
          <w:rFonts w:ascii="Times New Roman" w:eastAsia="Times New Roman" w:hAnsi="Times New Roman" w:cs="Times New Roman"/>
          <w:b/>
        </w:rPr>
      </w:pPr>
    </w:p>
    <w:p w:rsidR="00BF213B" w:rsidRDefault="004B36FB">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2. Form Testing</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pg.16</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       </w:t>
      </w:r>
      <w:r w:rsidR="004B36FB">
        <w:rPr>
          <w:rFonts w:ascii="Times New Roman" w:eastAsia="Times New Roman" w:hAnsi="Times New Roman" w:cs="Times New Roman"/>
        </w:rPr>
        <w:tab/>
        <w:t>2.1 Field testing</w:t>
      </w:r>
      <w:r w:rsidR="004B36FB">
        <w:rPr>
          <w:rFonts w:ascii="Times New Roman" w:eastAsia="Times New Roman" w:hAnsi="Times New Roman" w:cs="Times New Roman"/>
        </w:rPr>
        <w:tab/>
      </w:r>
      <w:r w:rsidR="004B36FB">
        <w:rPr>
          <w:rFonts w:ascii="Times New Roman" w:eastAsia="Times New Roman" w:hAnsi="Times New Roman" w:cs="Times New Roman"/>
        </w:rPr>
        <w:tab/>
      </w:r>
      <w:r w:rsidR="004B36FB">
        <w:rPr>
          <w:rFonts w:ascii="Times New Roman" w:eastAsia="Times New Roman" w:hAnsi="Times New Roman" w:cs="Times New Roman"/>
        </w:rPr>
        <w:tab/>
      </w:r>
      <w:r w:rsidR="004B36FB">
        <w:rPr>
          <w:rFonts w:ascii="Times New Roman" w:eastAsia="Times New Roman" w:hAnsi="Times New Roman" w:cs="Times New Roman"/>
        </w:rPr>
        <w:tab/>
        <w:t>pg.16</w:t>
      </w:r>
    </w:p>
    <w:p w:rsidR="00BF213B" w:rsidRDefault="004B36FB">
      <w:pPr>
        <w:spacing w:line="240" w:lineRule="auto"/>
        <w:rPr>
          <w:rFonts w:ascii="Times New Roman" w:eastAsia="Times New Roman" w:hAnsi="Times New Roman" w:cs="Times New Roman"/>
        </w:rPr>
      </w:pPr>
      <w:r>
        <w:rPr>
          <w:rFonts w:ascii="Times New Roman" w:eastAsia="Times New Roman" w:hAnsi="Times New Roman" w:cs="Times New Roman"/>
        </w:rPr>
        <w:t>       </w:t>
      </w:r>
      <w:r>
        <w:rPr>
          <w:rFonts w:ascii="Times New Roman" w:eastAsia="Times New Roman" w:hAnsi="Times New Roman" w:cs="Times New Roman"/>
        </w:rPr>
        <w:tab/>
        <w:t>2.2 Form testing</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pg.17</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t>2.3 J</w:t>
      </w:r>
      <w:r w:rsidR="004B36FB">
        <w:rPr>
          <w:rFonts w:ascii="Times New Roman" w:eastAsia="Times New Roman" w:hAnsi="Times New Roman" w:cs="Times New Roman"/>
        </w:rPr>
        <w:t>avascript disabled testing</w:t>
      </w:r>
      <w:r w:rsidR="004B36FB">
        <w:rPr>
          <w:rFonts w:ascii="Times New Roman" w:eastAsia="Times New Roman" w:hAnsi="Times New Roman" w:cs="Times New Roman"/>
        </w:rPr>
        <w:tab/>
      </w:r>
      <w:r w:rsidR="004B36FB">
        <w:rPr>
          <w:rFonts w:ascii="Times New Roman" w:eastAsia="Times New Roman" w:hAnsi="Times New Roman" w:cs="Times New Roman"/>
        </w:rPr>
        <w:tab/>
        <w:t>pg.17</w:t>
      </w:r>
    </w:p>
    <w:p w:rsidR="00BF213B" w:rsidRDefault="00BF213B">
      <w:pPr>
        <w:spacing w:line="240" w:lineRule="auto"/>
        <w:rPr>
          <w:rFonts w:ascii="Times New Roman" w:eastAsia="Times New Roman" w:hAnsi="Times New Roman" w:cs="Times New Roman"/>
          <w:b/>
        </w:rPr>
      </w:pPr>
    </w:p>
    <w:p w:rsidR="00BF213B" w:rsidRDefault="0002628E">
      <w:pPr>
        <w:spacing w:line="240" w:lineRule="auto"/>
        <w:rPr>
          <w:rFonts w:ascii="Times New Roman" w:eastAsia="Times New Roman" w:hAnsi="Times New Roman" w:cs="Times New Roman"/>
          <w:b/>
        </w:rPr>
      </w:pPr>
      <w:r>
        <w:rPr>
          <w:rFonts w:ascii="Times New Roman" w:eastAsia="Times New Roman" w:hAnsi="Times New Roman" w:cs="Times New Roman"/>
          <w:b/>
        </w:rPr>
        <w:t>3. Jquery widget</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pg.18</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b/>
        </w:rPr>
        <w:tab/>
      </w:r>
      <w:r w:rsidR="0002628E">
        <w:rPr>
          <w:rFonts w:ascii="Times New Roman" w:eastAsia="Times New Roman" w:hAnsi="Times New Roman" w:cs="Times New Roman"/>
        </w:rPr>
        <w:t>3.1 Reasons &amp; Advantages</w:t>
      </w:r>
      <w:r w:rsidR="0002628E">
        <w:rPr>
          <w:rFonts w:ascii="Times New Roman" w:eastAsia="Times New Roman" w:hAnsi="Times New Roman" w:cs="Times New Roman"/>
        </w:rPr>
        <w:tab/>
      </w:r>
      <w:r w:rsidR="0002628E">
        <w:rPr>
          <w:rFonts w:ascii="Times New Roman" w:eastAsia="Times New Roman" w:hAnsi="Times New Roman" w:cs="Times New Roman"/>
        </w:rPr>
        <w:tab/>
        <w:t>pg.18</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t>3.2 Ja</w:t>
      </w:r>
      <w:r w:rsidR="0002628E">
        <w:rPr>
          <w:rFonts w:ascii="Times New Roman" w:eastAsia="Times New Roman" w:hAnsi="Times New Roman" w:cs="Times New Roman"/>
        </w:rPr>
        <w:t>vascript disabled testing</w:t>
      </w:r>
      <w:r w:rsidR="0002628E">
        <w:rPr>
          <w:rFonts w:ascii="Times New Roman" w:eastAsia="Times New Roman" w:hAnsi="Times New Roman" w:cs="Times New Roman"/>
        </w:rPr>
        <w:tab/>
      </w:r>
      <w:r w:rsidR="0002628E">
        <w:rPr>
          <w:rFonts w:ascii="Times New Roman" w:eastAsia="Times New Roman" w:hAnsi="Times New Roman" w:cs="Times New Roman"/>
        </w:rPr>
        <w:tab/>
        <w:t>pg.21</w:t>
      </w:r>
    </w:p>
    <w:p w:rsidR="00BF213B" w:rsidRDefault="00BF213B">
      <w:pPr>
        <w:spacing w:line="240" w:lineRule="auto"/>
        <w:rPr>
          <w:rFonts w:ascii="Times New Roman" w:eastAsia="Times New Roman" w:hAnsi="Times New Roman" w:cs="Times New Roman"/>
        </w:rPr>
      </w:pPr>
    </w:p>
    <w:p w:rsidR="00BF213B" w:rsidRDefault="00585FC0">
      <w:pPr>
        <w:spacing w:line="240" w:lineRule="auto"/>
        <w:rPr>
          <w:rFonts w:ascii="Times New Roman" w:eastAsia="Times New Roman" w:hAnsi="Times New Roman" w:cs="Times New Roman"/>
          <w:b/>
        </w:rPr>
      </w:pPr>
      <w:r>
        <w:rPr>
          <w:rFonts w:ascii="Times New Roman" w:eastAsia="Times New Roman" w:hAnsi="Times New Roman" w:cs="Times New Roman"/>
          <w:b/>
        </w:rPr>
        <w:t>4. Reflection</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pg.22</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4.1 Suc</w:t>
      </w:r>
      <w:r w:rsidR="00585FC0">
        <w:rPr>
          <w:rFonts w:ascii="Times New Roman" w:eastAsia="Times New Roman" w:hAnsi="Times New Roman" w:cs="Times New Roman"/>
        </w:rPr>
        <w:t>cess with publish and test</w:t>
      </w:r>
      <w:r w:rsidR="00585FC0">
        <w:rPr>
          <w:rFonts w:ascii="Times New Roman" w:eastAsia="Times New Roman" w:hAnsi="Times New Roman" w:cs="Times New Roman"/>
        </w:rPr>
        <w:tab/>
        <w:t>pg.22</w:t>
      </w:r>
    </w:p>
    <w:p w:rsidR="00BF213B" w:rsidRDefault="00585FC0">
      <w:pPr>
        <w:spacing w:line="240" w:lineRule="auto"/>
        <w:rPr>
          <w:rFonts w:ascii="Times New Roman" w:eastAsia="Times New Roman" w:hAnsi="Times New Roman" w:cs="Times New Roman"/>
        </w:rPr>
      </w:pPr>
      <w:r>
        <w:rPr>
          <w:rFonts w:ascii="Times New Roman" w:eastAsia="Times New Roman" w:hAnsi="Times New Roman" w:cs="Times New Roman"/>
        </w:rPr>
        <w:tab/>
        <w:t>4.2 Problems encountered</w:t>
      </w:r>
      <w:r>
        <w:rPr>
          <w:rFonts w:ascii="Times New Roman" w:eastAsia="Times New Roman" w:hAnsi="Times New Roman" w:cs="Times New Roman"/>
        </w:rPr>
        <w:tab/>
      </w:r>
      <w:r>
        <w:rPr>
          <w:rFonts w:ascii="Times New Roman" w:eastAsia="Times New Roman" w:hAnsi="Times New Roman" w:cs="Times New Roman"/>
        </w:rPr>
        <w:tab/>
        <w:t>pg.22</w:t>
      </w:r>
    </w:p>
    <w:p w:rsidR="00BF213B" w:rsidRDefault="00BF213B">
      <w:pPr>
        <w:spacing w:line="240" w:lineRule="auto"/>
        <w:rPr>
          <w:rFonts w:ascii="Times New Roman" w:eastAsia="Times New Roman" w:hAnsi="Times New Roman" w:cs="Times New Roman"/>
          <w:sz w:val="24"/>
          <w:szCs w:val="24"/>
        </w:rPr>
      </w:pPr>
    </w:p>
    <w:p w:rsidR="00BF213B" w:rsidRDefault="0001521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Appendix</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pg.23</w:t>
      </w: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7E6EB0">
      <w:pPr>
        <w:widowControl/>
        <w:rPr>
          <w:rFonts w:ascii="Times New Roman" w:eastAsia="Times New Roman" w:hAnsi="Times New Roman" w:cs="Times New Roman"/>
          <w:b/>
          <w:sz w:val="28"/>
          <w:szCs w:val="28"/>
        </w:rPr>
      </w:pPr>
      <w:r>
        <w:rPr>
          <w:rFonts w:ascii="Times New Roman" w:eastAsia="Times New Roman" w:hAnsi="Times New Roman" w:cs="Times New Roman"/>
          <w:b/>
          <w:sz w:val="28"/>
          <w:szCs w:val="28"/>
        </w:rPr>
        <w:t>List of items completed:</w:t>
      </w:r>
    </w:p>
    <w:p w:rsidR="00BF213B" w:rsidRDefault="007E6EB0">
      <w:pPr>
        <w:widowControl/>
        <w:numPr>
          <w:ilvl w:val="0"/>
          <w:numId w:val="2"/>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Input requirements definitions table</w:t>
      </w:r>
    </w:p>
    <w:p w:rsidR="00BF213B" w:rsidRDefault="007E6EB0">
      <w:pPr>
        <w:widowControl/>
        <w:numPr>
          <w:ilvl w:val="0"/>
          <w:numId w:val="2"/>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Implementation of validation requirements</w:t>
      </w:r>
    </w:p>
    <w:p w:rsidR="00BF213B" w:rsidRDefault="007E6EB0">
      <w:pPr>
        <w:widowControl/>
        <w:numPr>
          <w:ilvl w:val="0"/>
          <w:numId w:val="2"/>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Test form &amp; Testing documentation table</w:t>
      </w:r>
    </w:p>
    <w:p w:rsidR="00BF213B" w:rsidRDefault="007E6EB0">
      <w:pPr>
        <w:widowControl/>
        <w:numPr>
          <w:ilvl w:val="0"/>
          <w:numId w:val="2"/>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Third party widget &amp; reasoning</w:t>
      </w:r>
    </w:p>
    <w:p w:rsidR="00BF213B" w:rsidRDefault="007E6EB0">
      <w:pPr>
        <w:widowControl/>
        <w:numPr>
          <w:ilvl w:val="0"/>
          <w:numId w:val="2"/>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Test website with Javascript disabled</w:t>
      </w:r>
    </w:p>
    <w:p w:rsidR="00BF213B" w:rsidRDefault="007E6EB0">
      <w:pPr>
        <w:widowControl/>
        <w:numPr>
          <w:ilvl w:val="0"/>
          <w:numId w:val="2"/>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Published &amp; tested website</w:t>
      </w:r>
    </w:p>
    <w:p w:rsidR="00BF213B" w:rsidRDefault="007E6EB0">
      <w:pPr>
        <w:widowControl/>
        <w:numPr>
          <w:ilvl w:val="0"/>
          <w:numId w:val="2"/>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Fixed image rendering issues from milestone 3</w:t>
      </w:r>
    </w:p>
    <w:p w:rsidR="00BF213B" w:rsidRDefault="00BF213B">
      <w:pPr>
        <w:widowControl/>
        <w:rPr>
          <w:rFonts w:ascii="Times New Roman" w:eastAsia="Times New Roman" w:hAnsi="Times New Roman" w:cs="Times New Roman"/>
          <w:b/>
          <w:sz w:val="28"/>
          <w:szCs w:val="28"/>
        </w:rPr>
      </w:pPr>
    </w:p>
    <w:p w:rsidR="00BF213B" w:rsidRDefault="007E6EB0">
      <w:pPr>
        <w:widowControl/>
        <w:rPr>
          <w:rFonts w:ascii="Times New Roman" w:eastAsia="Times New Roman" w:hAnsi="Times New Roman" w:cs="Times New Roman"/>
          <w:b/>
          <w:sz w:val="28"/>
          <w:szCs w:val="28"/>
        </w:rPr>
      </w:pPr>
      <w:r>
        <w:rPr>
          <w:rFonts w:ascii="Times New Roman" w:eastAsia="Times New Roman" w:hAnsi="Times New Roman" w:cs="Times New Roman"/>
          <w:b/>
          <w:sz w:val="28"/>
          <w:szCs w:val="28"/>
        </w:rPr>
        <w:t>URL to sign_up.html:</w:t>
      </w:r>
    </w:p>
    <w:p w:rsidR="00BF213B" w:rsidRDefault="007E6EB0">
      <w:pPr>
        <w:widowControl/>
        <w:rPr>
          <w:rFonts w:ascii="Times New Roman" w:eastAsia="Times New Roman" w:hAnsi="Times New Roman" w:cs="Times New Roman"/>
          <w:b/>
          <w:sz w:val="28"/>
          <w:szCs w:val="28"/>
        </w:rPr>
      </w:pPr>
      <w:hyperlink r:id="rId20">
        <w:r>
          <w:rPr>
            <w:rFonts w:ascii="Times New Roman" w:eastAsia="Times New Roman" w:hAnsi="Times New Roman" w:cs="Times New Roman"/>
            <w:b/>
            <w:color w:val="1155CC"/>
            <w:sz w:val="28"/>
            <w:szCs w:val="28"/>
            <w:u w:val="single"/>
          </w:rPr>
          <w:t>http://students.bcitdev.com/A00985653/COMP-1536-Project/sign_up.html</w:t>
        </w:r>
      </w:hyperlink>
    </w:p>
    <w:p w:rsidR="00BF213B" w:rsidRDefault="00BF213B">
      <w:pPr>
        <w:widowControl/>
        <w:rPr>
          <w:rFonts w:ascii="Times New Roman" w:eastAsia="Times New Roman" w:hAnsi="Times New Roman" w:cs="Times New Roman"/>
          <w:b/>
          <w:sz w:val="28"/>
          <w:szCs w:val="28"/>
        </w:rPr>
      </w:pPr>
    </w:p>
    <w:p w:rsidR="00BF213B" w:rsidRDefault="007E6EB0">
      <w:pPr>
        <w:widowControl/>
        <w:rPr>
          <w:rFonts w:ascii="Times New Roman" w:eastAsia="Times New Roman" w:hAnsi="Times New Roman" w:cs="Times New Roman"/>
          <w:b/>
          <w:sz w:val="28"/>
          <w:szCs w:val="28"/>
        </w:rPr>
      </w:pPr>
      <w:r>
        <w:rPr>
          <w:rFonts w:ascii="Times New Roman" w:eastAsia="Times New Roman" w:hAnsi="Times New Roman" w:cs="Times New Roman"/>
          <w:b/>
          <w:sz w:val="28"/>
          <w:szCs w:val="28"/>
        </w:rPr>
        <w:t>URL to about.html:</w:t>
      </w:r>
    </w:p>
    <w:p w:rsidR="00BF213B" w:rsidRDefault="007E6EB0">
      <w:pPr>
        <w:widowControl/>
        <w:rPr>
          <w:rFonts w:ascii="Times New Roman" w:eastAsia="Times New Roman" w:hAnsi="Times New Roman" w:cs="Times New Roman"/>
          <w:b/>
          <w:sz w:val="28"/>
          <w:szCs w:val="28"/>
        </w:rPr>
      </w:pPr>
      <w:hyperlink r:id="rId21">
        <w:r>
          <w:rPr>
            <w:rFonts w:ascii="Times New Roman" w:eastAsia="Times New Roman" w:hAnsi="Times New Roman" w:cs="Times New Roman"/>
            <w:b/>
            <w:color w:val="1155CC"/>
            <w:sz w:val="28"/>
            <w:szCs w:val="28"/>
            <w:u w:val="single"/>
          </w:rPr>
          <w:t>http://students.bcitdev.com/A00985653/COMP-1536-Project/about.html</w:t>
        </w:r>
      </w:hyperlink>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7805B6" w:rsidRDefault="007805B6">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7E6EB0">
      <w:pPr>
        <w:widowControl/>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1.Form validation:</w:t>
      </w:r>
    </w:p>
    <w:p w:rsidR="00BF213B" w:rsidRDefault="00BF213B">
      <w:pPr>
        <w:widowControl/>
        <w:rPr>
          <w:rFonts w:ascii="Times New Roman" w:eastAsia="Times New Roman" w:hAnsi="Times New Roman" w:cs="Times New Roman"/>
        </w:rPr>
      </w:pPr>
    </w:p>
    <w:p w:rsidR="00BF213B" w:rsidRDefault="007E6EB0">
      <w:pPr>
        <w:widowControl/>
        <w:rPr>
          <w:rFonts w:ascii="Times New Roman" w:eastAsia="Times New Roman" w:hAnsi="Times New Roman" w:cs="Times New Roman"/>
          <w:b/>
        </w:rPr>
      </w:pPr>
      <w:r>
        <w:rPr>
          <w:rFonts w:ascii="Times New Roman" w:eastAsia="Times New Roman" w:hAnsi="Times New Roman" w:cs="Times New Roman"/>
          <w:b/>
        </w:rPr>
        <w:t>1.1 Validation requirements:</w:t>
      </w:r>
    </w:p>
    <w:p w:rsidR="00BF213B" w:rsidRDefault="00BF213B">
      <w:pPr>
        <w:widowControl/>
        <w:rPr>
          <w:rFonts w:ascii="Times New Roman" w:eastAsia="Times New Roman" w:hAnsi="Times New Roman" w:cs="Times New Roman"/>
          <w:b/>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sign_up.html page:</w:t>
      </w:r>
    </w:p>
    <w:p w:rsidR="00BF213B" w:rsidRDefault="00BF213B">
      <w:pPr>
        <w:widowControl/>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Form ID</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Data Format/ Reg Exp</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Explanation</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username</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/^[A-Za-z0-9_]{5,20}$/;</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Any characters and numbers, no special letters. User name is between 5-20 character.</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email</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/^[A-Z0-9._%+-]+@[A-Z0-9.-]+\.[A-Z]{2,}$/i</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An address with 1 or more A-Z0-9._%+- characters, followed by @ sign, and 1 or more A-Z0-9.- characters for the type of mail service, such as @hotmail or @gmail. Then it is followed by a . with 2 or more letters for the TLD, such as .ca or .com. The email is case insensitive.</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password</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/^(?=.*\d)(?=.*[a-z])(?=.*[A-Z])(?=.*[#?!@$*%^&amp;-]).{5,20}$/;</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 xml:space="preserve">Password must have at least 1 capital letter and be between 5-20 characters long. It must contain at least one of these special characters: : #?!@$*%^&amp;-, as well as at least one number. </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confirm_password</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if (document.getElementById ('password').value != document.getElementById('confirm_password')</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Must match password.</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gender</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if (!gender[0].checked &amp;&amp; !gender[1].checked &amp;&amp; !gender[2].checked)</w:t>
            </w:r>
          </w:p>
          <w:p w:rsidR="00BF213B" w:rsidRDefault="00BF213B">
            <w:pPr>
              <w:spacing w:line="240" w:lineRule="auto"/>
              <w:rPr>
                <w:rFonts w:ascii="Times New Roman" w:eastAsia="Times New Roman" w:hAnsi="Times New Roman" w:cs="Times New Roman"/>
              </w:rPr>
            </w:pP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 user must enter a gender, and only 3 values are allowed.</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dateOfBirth</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/[0-9][0-9][0-9][0-9]-[0-9][0-9]-[0-9][0-9]/</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Checks if user entered the date format yyyy-mm-dd.</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terms_box</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if(!document.getElementById</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('terms_agree').checked)</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Terms and conditions must be checked.</w:t>
            </w:r>
          </w:p>
        </w:tc>
      </w:tr>
    </w:tbl>
    <w:p w:rsidR="00BF213B" w:rsidRDefault="00BF213B">
      <w:pPr>
        <w:widowControl/>
        <w:rPr>
          <w:rFonts w:ascii="Times New Roman" w:eastAsia="Times New Roman" w:hAnsi="Times New Roman" w:cs="Times New Roman"/>
          <w:b/>
          <w:sz w:val="18"/>
          <w:szCs w:val="18"/>
        </w:rPr>
      </w:pPr>
    </w:p>
    <w:p w:rsidR="00D508A0" w:rsidRDefault="00D508A0">
      <w:pPr>
        <w:widowControl/>
        <w:rPr>
          <w:rFonts w:ascii="Times New Roman" w:eastAsia="Times New Roman" w:hAnsi="Times New Roman" w:cs="Times New Roman"/>
          <w:b/>
        </w:rPr>
      </w:pPr>
    </w:p>
    <w:p w:rsidR="00D508A0" w:rsidRDefault="00D508A0">
      <w:pPr>
        <w:widowControl/>
        <w:rPr>
          <w:rFonts w:ascii="Times New Roman" w:eastAsia="Times New Roman" w:hAnsi="Times New Roman" w:cs="Times New Roman"/>
          <w:b/>
        </w:rPr>
      </w:pPr>
    </w:p>
    <w:p w:rsidR="00BF213B" w:rsidRDefault="007E6EB0">
      <w:pPr>
        <w:widowControl/>
        <w:rPr>
          <w:rFonts w:ascii="Times New Roman" w:eastAsia="Times New Roman" w:hAnsi="Times New Roman" w:cs="Times New Roman"/>
          <w:b/>
        </w:rPr>
      </w:pPr>
      <w:r>
        <w:rPr>
          <w:rFonts w:ascii="Times New Roman" w:eastAsia="Times New Roman" w:hAnsi="Times New Roman" w:cs="Times New Roman"/>
          <w:b/>
        </w:rPr>
        <w:lastRenderedPageBreak/>
        <w:t>1.2 Validation implementations:</w:t>
      </w:r>
    </w:p>
    <w:p w:rsidR="00BF213B" w:rsidRDefault="00BF213B">
      <w:pPr>
        <w:widowControl/>
        <w:rPr>
          <w:rFonts w:ascii="Times New Roman" w:eastAsia="Times New Roman" w:hAnsi="Times New Roman" w:cs="Times New Roman"/>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Validation is done with Javascript, an external script “form_validation.js” is linked to sign_up.html.</w:t>
      </w: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The form’s onsubmit is linked to a method called validate(form), which checks the entire form.</w:t>
      </w:r>
    </w:p>
    <w:p w:rsidR="00BF213B" w:rsidRDefault="00BF213B">
      <w:pPr>
        <w:widowControl/>
        <w:rPr>
          <w:rFonts w:ascii="Times New Roman" w:eastAsia="Times New Roman" w:hAnsi="Times New Roman" w:cs="Times New Roman"/>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The fields with regular expression are validated by using the test() method, to match the regular expression with the form input fields.</w:t>
      </w:r>
    </w:p>
    <w:p w:rsidR="00BF213B" w:rsidRDefault="007E6EB0">
      <w:pPr>
        <w:widowControl/>
        <w:rPr>
          <w:rFonts w:ascii="Times New Roman" w:eastAsia="Times New Roman" w:hAnsi="Times New Roman" w:cs="Times New Roman"/>
        </w:rPr>
      </w:pPr>
      <w:r>
        <w:rPr>
          <w:noProof/>
        </w:rPr>
        <w:drawing>
          <wp:inline distT="114300" distB="114300" distL="114300" distR="114300">
            <wp:extent cx="5943600" cy="2578100"/>
            <wp:effectExtent l="0" t="0" r="0" b="0"/>
            <wp:docPr id="2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2"/>
                    <a:srcRect/>
                    <a:stretch>
                      <a:fillRect/>
                    </a:stretch>
                  </pic:blipFill>
                  <pic:spPr>
                    <a:xfrm>
                      <a:off x="0" y="0"/>
                      <a:ext cx="5943600" cy="2578100"/>
                    </a:xfrm>
                    <a:prstGeom prst="rect">
                      <a:avLst/>
                    </a:prstGeom>
                    <a:ln/>
                  </pic:spPr>
                </pic:pic>
              </a:graphicData>
            </a:graphic>
          </wp:inline>
        </w:drawing>
      </w:r>
    </w:p>
    <w:p w:rsidR="00BF213B" w:rsidRDefault="00BF213B">
      <w:pPr>
        <w:widowControl/>
        <w:rPr>
          <w:rFonts w:ascii="Times New Roman" w:eastAsia="Times New Roman" w:hAnsi="Times New Roman" w:cs="Times New Roman"/>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This is the regular expressios for the four fields above, they are then validated with an if statement, below is a validation for email:</w:t>
      </w:r>
    </w:p>
    <w:p w:rsidR="00BF213B" w:rsidRDefault="007E6EB0">
      <w:pPr>
        <w:widowControl/>
        <w:rPr>
          <w:rFonts w:ascii="Times New Roman" w:eastAsia="Times New Roman" w:hAnsi="Times New Roman" w:cs="Times New Roman"/>
        </w:rPr>
      </w:pPr>
      <w:r>
        <w:rPr>
          <w:noProof/>
        </w:rPr>
        <w:drawing>
          <wp:inline distT="114300" distB="114300" distL="114300" distR="114300">
            <wp:extent cx="5067300" cy="1790700"/>
            <wp:effectExtent l="0" t="0" r="0" b="0"/>
            <wp:docPr id="1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3"/>
                    <a:srcRect/>
                    <a:stretch>
                      <a:fillRect/>
                    </a:stretch>
                  </pic:blipFill>
                  <pic:spPr>
                    <a:xfrm>
                      <a:off x="0" y="0"/>
                      <a:ext cx="5067300" cy="1790700"/>
                    </a:xfrm>
                    <a:prstGeom prst="rect">
                      <a:avLst/>
                    </a:prstGeom>
                    <a:ln/>
                  </pic:spPr>
                </pic:pic>
              </a:graphicData>
            </a:graphic>
          </wp:inline>
        </w:drawing>
      </w:r>
    </w:p>
    <w:p w:rsidR="00BF213B" w:rsidRDefault="00BF213B">
      <w:pPr>
        <w:widowControl/>
        <w:rPr>
          <w:rFonts w:ascii="Times New Roman" w:eastAsia="Times New Roman" w:hAnsi="Times New Roman" w:cs="Times New Roman"/>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The ids starting with “valid_” are the warning messages below each fields, they are hidden by defualt and are displayed in block when there is an error, and are then hidden again when user fixes their input.</w:t>
      </w:r>
    </w:p>
    <w:p w:rsidR="00BF213B" w:rsidRDefault="00BF213B">
      <w:pPr>
        <w:widowControl/>
        <w:rPr>
          <w:rFonts w:ascii="Times New Roman" w:eastAsia="Times New Roman" w:hAnsi="Times New Roman" w:cs="Times New Roman"/>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The ids starting with “invalid_” are the red *s to indicate the fields that require fixing.</w:t>
      </w:r>
    </w:p>
    <w:p w:rsidR="00BF213B" w:rsidRDefault="00BF213B">
      <w:pPr>
        <w:widowControl/>
        <w:rPr>
          <w:rFonts w:ascii="Times New Roman" w:eastAsia="Times New Roman" w:hAnsi="Times New Roman" w:cs="Times New Roman"/>
        </w:rPr>
      </w:pPr>
    </w:p>
    <w:p w:rsidR="00BF213B" w:rsidRDefault="00BF213B">
      <w:pPr>
        <w:widowControl/>
        <w:rPr>
          <w:rFonts w:ascii="Times New Roman" w:eastAsia="Times New Roman" w:hAnsi="Times New Roman" w:cs="Times New Roman"/>
        </w:rPr>
      </w:pPr>
    </w:p>
    <w:p w:rsidR="00BF213B" w:rsidRDefault="00BF213B">
      <w:pPr>
        <w:widowControl/>
        <w:rPr>
          <w:rFonts w:ascii="Times New Roman" w:eastAsia="Times New Roman" w:hAnsi="Times New Roman" w:cs="Times New Roman"/>
        </w:rPr>
      </w:pPr>
    </w:p>
    <w:p w:rsidR="00BF213B" w:rsidRDefault="00BF213B">
      <w:pPr>
        <w:widowControl/>
        <w:rPr>
          <w:rFonts w:ascii="Times New Roman" w:eastAsia="Times New Roman" w:hAnsi="Times New Roman" w:cs="Times New Roman"/>
        </w:rPr>
      </w:pPr>
    </w:p>
    <w:p w:rsidR="00BF213B" w:rsidRDefault="00BF213B">
      <w:pPr>
        <w:widowControl/>
        <w:rPr>
          <w:rFonts w:ascii="Times New Roman" w:eastAsia="Times New Roman" w:hAnsi="Times New Roman" w:cs="Times New Roman"/>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The fields that do not require regular expression uses logic comparison or methods to validate instead, below is a validation for terms of service:</w:t>
      </w:r>
    </w:p>
    <w:p w:rsidR="00BF213B" w:rsidRDefault="007E6EB0">
      <w:pPr>
        <w:widowControl/>
        <w:rPr>
          <w:rFonts w:ascii="Times New Roman" w:eastAsia="Times New Roman" w:hAnsi="Times New Roman" w:cs="Times New Roman"/>
        </w:rPr>
      </w:pPr>
      <w:r>
        <w:rPr>
          <w:noProof/>
        </w:rPr>
        <w:drawing>
          <wp:inline distT="114300" distB="114300" distL="114300" distR="114300">
            <wp:extent cx="5010150" cy="1781175"/>
            <wp:effectExtent l="0" t="0" r="0" b="0"/>
            <wp:docPr id="4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4"/>
                    <a:srcRect/>
                    <a:stretch>
                      <a:fillRect/>
                    </a:stretch>
                  </pic:blipFill>
                  <pic:spPr>
                    <a:xfrm>
                      <a:off x="0" y="0"/>
                      <a:ext cx="5010150" cy="1781175"/>
                    </a:xfrm>
                    <a:prstGeom prst="rect">
                      <a:avLst/>
                    </a:prstGeom>
                    <a:ln/>
                  </pic:spPr>
                </pic:pic>
              </a:graphicData>
            </a:graphic>
          </wp:inline>
        </w:drawing>
      </w:r>
    </w:p>
    <w:p w:rsidR="00BF213B" w:rsidRDefault="00BF213B">
      <w:pPr>
        <w:widowControl/>
        <w:rPr>
          <w:rFonts w:ascii="Times New Roman" w:eastAsia="Times New Roman" w:hAnsi="Times New Roman" w:cs="Times New Roman"/>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The fields that do not validate successfully are logged into an errors[] array, and after all validations are processed, the validate(form) method returns false if the errors[] array is not empty, and true otherwise.</w:t>
      </w:r>
    </w:p>
    <w:p w:rsidR="00BF213B" w:rsidRDefault="007E6EB0">
      <w:pPr>
        <w:widowControl/>
        <w:rPr>
          <w:rFonts w:ascii="Times New Roman" w:eastAsia="Times New Roman" w:hAnsi="Times New Roman" w:cs="Times New Roman"/>
        </w:rPr>
      </w:pPr>
      <w:r>
        <w:rPr>
          <w:noProof/>
        </w:rPr>
        <w:drawing>
          <wp:inline distT="114300" distB="114300" distL="114300" distR="114300">
            <wp:extent cx="2019300" cy="1428750"/>
            <wp:effectExtent l="0" t="0" r="0" b="0"/>
            <wp:docPr id="2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5"/>
                    <a:srcRect/>
                    <a:stretch>
                      <a:fillRect/>
                    </a:stretch>
                  </pic:blipFill>
                  <pic:spPr>
                    <a:xfrm>
                      <a:off x="0" y="0"/>
                      <a:ext cx="2019300" cy="1428750"/>
                    </a:xfrm>
                    <a:prstGeom prst="rect">
                      <a:avLst/>
                    </a:prstGeom>
                    <a:ln/>
                  </pic:spPr>
                </pic:pic>
              </a:graphicData>
            </a:graphic>
          </wp:inline>
        </w:drawing>
      </w: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This is the website when no inputs are submitted:</w:t>
      </w:r>
    </w:p>
    <w:p w:rsidR="00BF213B" w:rsidRDefault="007E6EB0">
      <w:pPr>
        <w:widowControl/>
        <w:rPr>
          <w:rFonts w:ascii="Times New Roman" w:eastAsia="Times New Roman" w:hAnsi="Times New Roman" w:cs="Times New Roman"/>
        </w:rPr>
      </w:pPr>
      <w:r>
        <w:rPr>
          <w:noProof/>
        </w:rPr>
        <w:lastRenderedPageBreak/>
        <w:drawing>
          <wp:inline distT="114300" distB="114300" distL="114300" distR="114300">
            <wp:extent cx="5943600" cy="490220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5943600" cy="4902200"/>
                    </a:xfrm>
                    <a:prstGeom prst="rect">
                      <a:avLst/>
                    </a:prstGeom>
                    <a:ln/>
                  </pic:spPr>
                </pic:pic>
              </a:graphicData>
            </a:graphic>
          </wp:inline>
        </w:drawing>
      </w:r>
    </w:p>
    <w:p w:rsidR="00BF213B" w:rsidRDefault="00BF213B">
      <w:pPr>
        <w:widowControl/>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 Testing</w:t>
      </w: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rPr>
        <w:t>2.1 Field testing</w:t>
      </w:r>
    </w:p>
    <w:p w:rsidR="00BF213B" w:rsidRDefault="00BF213B">
      <w:pPr>
        <w:widowControl/>
        <w:ind w:firstLine="720"/>
        <w:rPr>
          <w:rFonts w:ascii="Times New Roman" w:eastAsia="Times New Roman" w:hAnsi="Times New Roman" w:cs="Times New Roman"/>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Tested by Akemi and her group memers, Ian Lo, Simon Wu, and Jacky Li.</w:t>
      </w:r>
    </w:p>
    <w:p w:rsidR="00BF213B" w:rsidRDefault="00BF213B">
      <w:pPr>
        <w:widowControl/>
        <w:rPr>
          <w:rFonts w:ascii="Times New Roman" w:eastAsia="Times New Roman" w:hAnsi="Times New Roman" w:cs="Times New Roman"/>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sign_up.html page:</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65"/>
        <w:gridCol w:w="3075"/>
      </w:tblGrid>
      <w:tr w:rsidR="00BF213B">
        <w:trPr>
          <w:trHeight w:val="420"/>
        </w:trPr>
        <w:tc>
          <w:tcPr>
            <w:tcW w:w="9360" w:type="dxa"/>
            <w:gridSpan w:val="3"/>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Field level testing</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Field ID</w:t>
            </w:r>
          </w:p>
        </w:tc>
        <w:tc>
          <w:tcPr>
            <w:tcW w:w="316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Problems</w:t>
            </w:r>
          </w:p>
        </w:tc>
        <w:tc>
          <w:tcPr>
            <w:tcW w:w="307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Improvements made</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username</w:t>
            </w:r>
          </w:p>
        </w:tc>
        <w:tc>
          <w:tcPr>
            <w:tcW w:w="316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Did not limit max number of characters.</w:t>
            </w:r>
          </w:p>
        </w:tc>
        <w:tc>
          <w:tcPr>
            <w:tcW w:w="307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Limited to 20 characters.</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email</w:t>
            </w:r>
          </w:p>
        </w:tc>
        <w:tc>
          <w:tcPr>
            <w:tcW w:w="316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Did not work with lower case letters.</w:t>
            </w:r>
          </w:p>
        </w:tc>
        <w:tc>
          <w:tcPr>
            <w:tcW w:w="307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Added lowercase testing.</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lastRenderedPageBreak/>
              <w:t>password</w:t>
            </w:r>
          </w:p>
        </w:tc>
        <w:tc>
          <w:tcPr>
            <w:tcW w:w="316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Was too simple, did not include checks for capital letters, special characters, etc.</w:t>
            </w:r>
          </w:p>
        </w:tc>
        <w:tc>
          <w:tcPr>
            <w:tcW w:w="307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Changed to check for capital, have at least 1 special characters, and be at least 6 characters long, 20 characters max.</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dateOfBirth</w:t>
            </w:r>
          </w:p>
        </w:tc>
        <w:tc>
          <w:tcPr>
            <w:tcW w:w="316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Old pattern was mm-dd-yyyy, this isn’t common standard.</w:t>
            </w:r>
          </w:p>
        </w:tc>
        <w:tc>
          <w:tcPr>
            <w:tcW w:w="307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Changed to yyyy-mm-dd.</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terms_box</w:t>
            </w:r>
          </w:p>
        </w:tc>
        <w:tc>
          <w:tcPr>
            <w:tcW w:w="316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Did not require users to check.</w:t>
            </w:r>
          </w:p>
        </w:tc>
        <w:tc>
          <w:tcPr>
            <w:tcW w:w="307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Implemented terms box check.</w:t>
            </w:r>
          </w:p>
        </w:tc>
      </w:tr>
    </w:tbl>
    <w:p w:rsidR="00BF213B" w:rsidRDefault="00BF213B">
      <w:pPr>
        <w:widowControl/>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2.2 Form testing</w:t>
      </w:r>
    </w:p>
    <w:p w:rsidR="00BF213B" w:rsidRDefault="00BF213B">
      <w:pPr>
        <w:spacing w:line="240" w:lineRule="auto"/>
        <w:rPr>
          <w:rFonts w:ascii="Times New Roman" w:eastAsia="Times New Roman" w:hAnsi="Times New Roman" w:cs="Times New Roman"/>
          <w:b/>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sign_up.html page:</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65"/>
        <w:gridCol w:w="3075"/>
      </w:tblGrid>
      <w:tr w:rsidR="00BF213B">
        <w:trPr>
          <w:trHeight w:val="420"/>
        </w:trPr>
        <w:tc>
          <w:tcPr>
            <w:tcW w:w="9360" w:type="dxa"/>
            <w:gridSpan w:val="3"/>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Form level testing</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Form flow</w:t>
            </w:r>
          </w:p>
        </w:tc>
        <w:tc>
          <w:tcPr>
            <w:tcW w:w="316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Problem</w:t>
            </w:r>
          </w:p>
        </w:tc>
        <w:tc>
          <w:tcPr>
            <w:tcW w:w="307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Improvements made</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Displaying errors</w:t>
            </w:r>
          </w:p>
        </w:tc>
        <w:tc>
          <w:tcPr>
            <w:tcW w:w="316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Was using alert() to provide feedback to users, it is unprofessional and annoying to users, so based on feedback, improvements were made.</w:t>
            </w:r>
          </w:p>
        </w:tc>
        <w:tc>
          <w:tcPr>
            <w:tcW w:w="307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Used hidden text below each field to display error messages by setting each field to be visible on submit.</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Colors for errors</w:t>
            </w:r>
          </w:p>
        </w:tc>
        <w:tc>
          <w:tcPr>
            <w:tcW w:w="316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Color was bright red, color did not contrast well with the grey background.</w:t>
            </w:r>
          </w:p>
        </w:tc>
        <w:tc>
          <w:tcPr>
            <w:tcW w:w="307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Now uses a tinted red instead to improve visuals.</w:t>
            </w:r>
          </w:p>
        </w:tc>
      </w:tr>
    </w:tbl>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2.3 Javascript disabled testing</w:t>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 xml:space="preserve">The sign_up.html and the form are tested with Javascript disabled by setting the Browser to block all Javascripts. </w:t>
      </w:r>
    </w:p>
    <w:p w:rsidR="00BF213B" w:rsidRDefault="007E6EB0">
      <w:pPr>
        <w:spacing w:line="240" w:lineRule="auto"/>
        <w:rPr>
          <w:rFonts w:ascii="Times New Roman" w:eastAsia="Times New Roman" w:hAnsi="Times New Roman" w:cs="Times New Roman"/>
          <w:b/>
          <w:sz w:val="28"/>
          <w:szCs w:val="28"/>
        </w:rPr>
      </w:pPr>
      <w:r>
        <w:rPr>
          <w:noProof/>
        </w:rPr>
        <w:drawing>
          <wp:inline distT="114300" distB="114300" distL="114300" distR="114300">
            <wp:extent cx="3524250" cy="1276350"/>
            <wp:effectExtent l="0" t="0" r="0" b="0"/>
            <wp:docPr id="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7"/>
                    <a:srcRect/>
                    <a:stretch>
                      <a:fillRect/>
                    </a:stretch>
                  </pic:blipFill>
                  <pic:spPr>
                    <a:xfrm>
                      <a:off x="0" y="0"/>
                      <a:ext cx="3524250" cy="127635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The form submission still functions properly with Javascript disabled.</w:t>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noProof/>
        </w:rPr>
        <w:lastRenderedPageBreak/>
        <w:drawing>
          <wp:inline distT="114300" distB="114300" distL="114300" distR="114300">
            <wp:extent cx="4081463" cy="2451814"/>
            <wp:effectExtent l="0" t="0" r="0" b="0"/>
            <wp:docPr id="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4081463" cy="2451814"/>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Note that email still provides warning if an input is entered, due to the input type of email causing the browser to validate without Javascript present.</w:t>
      </w:r>
    </w:p>
    <w:p w:rsidR="00BF213B" w:rsidRDefault="007E6EB0">
      <w:pPr>
        <w:spacing w:line="240" w:lineRule="auto"/>
        <w:rPr>
          <w:rFonts w:ascii="Times New Roman" w:eastAsia="Times New Roman" w:hAnsi="Times New Roman" w:cs="Times New Roman"/>
          <w:b/>
          <w:sz w:val="28"/>
          <w:szCs w:val="28"/>
        </w:rPr>
      </w:pPr>
      <w:r>
        <w:rPr>
          <w:noProof/>
        </w:rPr>
        <w:drawing>
          <wp:inline distT="114300" distB="114300" distL="114300" distR="114300">
            <wp:extent cx="5943600" cy="254000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5943600" cy="25400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 Jquery widget</w:t>
      </w:r>
    </w:p>
    <w:p w:rsidR="00BF213B" w:rsidRDefault="00BF213B">
      <w:pPr>
        <w:spacing w:line="240" w:lineRule="auto"/>
        <w:rPr>
          <w:rFonts w:ascii="Times New Roman" w:eastAsia="Times New Roman" w:hAnsi="Times New Roman" w:cs="Times New Roman"/>
          <w:b/>
        </w:rPr>
      </w:pPr>
    </w:p>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3.1 Reason &amp; Advantages</w:t>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We used the Accordion jQuery plugin for our website for this project, the link is down below:</w:t>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hyperlink r:id="rId30">
        <w:r>
          <w:rPr>
            <w:rFonts w:ascii="Times New Roman" w:eastAsia="Times New Roman" w:hAnsi="Times New Roman" w:cs="Times New Roman"/>
            <w:color w:val="1155CC"/>
            <w:u w:val="single"/>
          </w:rPr>
          <w:t>https://jqueryui.com/accordion/</w:t>
        </w:r>
      </w:hyperlink>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This plugin allows us to display tabs of information, by clicking on the the dropdown menu, and clicking it again will hide the content.</w:t>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We chose this plugin to provide a more modern look to our website, and add interactivity to it as well. The user can dynamically choose which tabs of information they want to view, and hide anything they do not want to see.</w:t>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This plugin was implemented in the About page:</w:t>
      </w:r>
    </w:p>
    <w:p w:rsidR="00BF213B" w:rsidRDefault="007E6EB0">
      <w:pPr>
        <w:spacing w:line="240" w:lineRule="auto"/>
        <w:rPr>
          <w:rFonts w:ascii="Times New Roman" w:eastAsia="Times New Roman" w:hAnsi="Times New Roman" w:cs="Times New Roman"/>
        </w:rPr>
      </w:pPr>
      <w:r>
        <w:rPr>
          <w:noProof/>
        </w:rPr>
        <w:drawing>
          <wp:inline distT="114300" distB="114300" distL="114300" distR="114300">
            <wp:extent cx="5943600" cy="1701800"/>
            <wp:effectExtent l="0" t="0" r="0" b="0"/>
            <wp:docPr id="1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1"/>
                    <a:srcRect/>
                    <a:stretch>
                      <a:fillRect/>
                    </a:stretch>
                  </pic:blipFill>
                  <pic:spPr>
                    <a:xfrm>
                      <a:off x="0" y="0"/>
                      <a:ext cx="5943600" cy="1701800"/>
                    </a:xfrm>
                    <a:prstGeom prst="rect">
                      <a:avLst/>
                    </a:prstGeom>
                    <a:ln/>
                  </pic:spPr>
                </pic:pic>
              </a:graphicData>
            </a:graphic>
          </wp:inline>
        </w:drawing>
      </w:r>
    </w:p>
    <w:p w:rsidR="00BF213B" w:rsidRDefault="007E6EB0">
      <w:pPr>
        <w:spacing w:line="240" w:lineRule="auto"/>
        <w:rPr>
          <w:rFonts w:ascii="Times New Roman" w:eastAsia="Times New Roman" w:hAnsi="Times New Roman" w:cs="Times New Roman"/>
        </w:rPr>
      </w:pPr>
      <w:r>
        <w:rPr>
          <w:noProof/>
        </w:rPr>
        <w:drawing>
          <wp:inline distT="114300" distB="114300" distL="114300" distR="114300">
            <wp:extent cx="5895975" cy="4095750"/>
            <wp:effectExtent l="0" t="0" r="0" b="0"/>
            <wp:docPr id="1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2"/>
                    <a:srcRect/>
                    <a:stretch>
                      <a:fillRect/>
                    </a:stretch>
                  </pic:blipFill>
                  <pic:spPr>
                    <a:xfrm>
                      <a:off x="0" y="0"/>
                      <a:ext cx="5895975" cy="409575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Additionally, we implemented an iframe widget to display a map of our offices in the About page, we chose this plugin because it provides a conveinent and quick view to the map without the the need for users to find it on google map, and makes the experience smoother and more professional.</w:t>
      </w:r>
    </w:p>
    <w:p w:rsidR="00BF213B" w:rsidRDefault="007E6EB0">
      <w:pPr>
        <w:spacing w:line="240" w:lineRule="auto"/>
        <w:rPr>
          <w:rFonts w:ascii="Times New Roman" w:eastAsia="Times New Roman" w:hAnsi="Times New Roman" w:cs="Times New Roman"/>
        </w:rPr>
      </w:pPr>
      <w:r>
        <w:rPr>
          <w:noProof/>
        </w:rPr>
        <w:drawing>
          <wp:inline distT="114300" distB="114300" distL="114300" distR="114300">
            <wp:extent cx="5943600" cy="177800"/>
            <wp:effectExtent l="0" t="0" r="0" b="0"/>
            <wp:docPr id="3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3"/>
                    <a:srcRect/>
                    <a:stretch>
                      <a:fillRect/>
                    </a:stretch>
                  </pic:blipFill>
                  <pic:spPr>
                    <a:xfrm>
                      <a:off x="0" y="0"/>
                      <a:ext cx="5943600" cy="177800"/>
                    </a:xfrm>
                    <a:prstGeom prst="rect">
                      <a:avLst/>
                    </a:prstGeom>
                    <a:ln/>
                  </pic:spPr>
                </pic:pic>
              </a:graphicData>
            </a:graphic>
          </wp:inline>
        </w:drawing>
      </w:r>
    </w:p>
    <w:p w:rsidR="00BF213B" w:rsidRDefault="007E6EB0">
      <w:pPr>
        <w:spacing w:line="240" w:lineRule="auto"/>
        <w:rPr>
          <w:rFonts w:ascii="Times New Roman" w:eastAsia="Times New Roman" w:hAnsi="Times New Roman" w:cs="Times New Roman"/>
        </w:rPr>
      </w:pPr>
      <w:r>
        <w:rPr>
          <w:noProof/>
        </w:rPr>
        <w:lastRenderedPageBreak/>
        <w:drawing>
          <wp:inline distT="114300" distB="114300" distL="114300" distR="114300">
            <wp:extent cx="3095625" cy="1990725"/>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3095625" cy="1990725"/>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Finally, we had fun and implemented a Javascript for changing the website color based on the time of the day, this is during the night time:</w:t>
      </w:r>
    </w:p>
    <w:p w:rsidR="00BF213B" w:rsidRDefault="007E6EB0">
      <w:pPr>
        <w:spacing w:line="240" w:lineRule="auto"/>
        <w:rPr>
          <w:rFonts w:ascii="Times New Roman" w:eastAsia="Times New Roman" w:hAnsi="Times New Roman" w:cs="Times New Roman"/>
          <w:b/>
        </w:rPr>
      </w:pPr>
      <w:r>
        <w:rPr>
          <w:noProof/>
        </w:rPr>
        <w:drawing>
          <wp:inline distT="114300" distB="114300" distL="114300" distR="114300">
            <wp:extent cx="5132700" cy="2605088"/>
            <wp:effectExtent l="0" t="0" r="0" b="0"/>
            <wp:docPr id="1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5"/>
                    <a:srcRect/>
                    <a:stretch>
                      <a:fillRect/>
                    </a:stretch>
                  </pic:blipFill>
                  <pic:spPr>
                    <a:xfrm>
                      <a:off x="0" y="0"/>
                      <a:ext cx="5132700" cy="2605088"/>
                    </a:xfrm>
                    <a:prstGeom prst="rect">
                      <a:avLst/>
                    </a:prstGeom>
                    <a:ln/>
                  </pic:spPr>
                </pic:pic>
              </a:graphicData>
            </a:graphic>
          </wp:inline>
        </w:drawing>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And this is the color during the daytime, notice how it changes every hour.</w:t>
      </w:r>
    </w:p>
    <w:p w:rsidR="00BF213B" w:rsidRDefault="007E6EB0">
      <w:pPr>
        <w:spacing w:line="240" w:lineRule="auto"/>
        <w:rPr>
          <w:rFonts w:ascii="Times New Roman" w:eastAsia="Times New Roman" w:hAnsi="Times New Roman" w:cs="Times New Roman"/>
          <w:b/>
        </w:rPr>
      </w:pPr>
      <w:r>
        <w:rPr>
          <w:noProof/>
        </w:rPr>
        <w:drawing>
          <wp:inline distT="114300" distB="114300" distL="114300" distR="114300">
            <wp:extent cx="5129213" cy="2569548"/>
            <wp:effectExtent l="0" t="0" r="0" b="0"/>
            <wp:docPr id="1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6"/>
                    <a:srcRect/>
                    <a:stretch>
                      <a:fillRect/>
                    </a:stretch>
                  </pic:blipFill>
                  <pic:spPr>
                    <a:xfrm>
                      <a:off x="0" y="0"/>
                      <a:ext cx="5129213" cy="2569548"/>
                    </a:xfrm>
                    <a:prstGeom prst="rect">
                      <a:avLst/>
                    </a:prstGeom>
                    <a:ln/>
                  </pic:spPr>
                </pic:pic>
              </a:graphicData>
            </a:graphic>
          </wp:inline>
        </w:drawing>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lastRenderedPageBreak/>
        <w:t>Implementation of color change Javascript:</w:t>
      </w:r>
    </w:p>
    <w:p w:rsidR="00BF213B" w:rsidRDefault="007E6EB0">
      <w:pPr>
        <w:spacing w:line="240" w:lineRule="auto"/>
        <w:rPr>
          <w:rFonts w:ascii="Times New Roman" w:eastAsia="Times New Roman" w:hAnsi="Times New Roman" w:cs="Times New Roman"/>
        </w:rPr>
      </w:pPr>
      <w:r>
        <w:rPr>
          <w:noProof/>
        </w:rPr>
        <w:drawing>
          <wp:inline distT="114300" distB="114300" distL="114300" distR="114300">
            <wp:extent cx="5943600" cy="5041900"/>
            <wp:effectExtent l="0" t="0" r="0" b="0"/>
            <wp:docPr id="1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7"/>
                    <a:srcRect/>
                    <a:stretch>
                      <a:fillRect/>
                    </a:stretch>
                  </pic:blipFill>
                  <pic:spPr>
                    <a:xfrm>
                      <a:off x="0" y="0"/>
                      <a:ext cx="5943600" cy="50419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b/>
        </w:rPr>
      </w:pPr>
    </w:p>
    <w:p w:rsidR="00BF213B" w:rsidRDefault="00BF213B">
      <w:pPr>
        <w:spacing w:line="240" w:lineRule="auto"/>
        <w:rPr>
          <w:rFonts w:ascii="Times New Roman" w:eastAsia="Times New Roman" w:hAnsi="Times New Roman" w:cs="Times New Roman"/>
          <w:b/>
        </w:rPr>
      </w:pPr>
    </w:p>
    <w:p w:rsidR="00BF213B" w:rsidRDefault="00BF213B">
      <w:pPr>
        <w:spacing w:line="240" w:lineRule="auto"/>
        <w:rPr>
          <w:rFonts w:ascii="Times New Roman" w:eastAsia="Times New Roman" w:hAnsi="Times New Roman" w:cs="Times New Roman"/>
          <w:b/>
        </w:rPr>
      </w:pPr>
    </w:p>
    <w:p w:rsidR="00BF213B" w:rsidRDefault="00BF213B">
      <w:pPr>
        <w:spacing w:line="240" w:lineRule="auto"/>
        <w:rPr>
          <w:rFonts w:ascii="Times New Roman" w:eastAsia="Times New Roman" w:hAnsi="Times New Roman" w:cs="Times New Roman"/>
          <w:b/>
        </w:rPr>
      </w:pPr>
    </w:p>
    <w:p w:rsidR="00BF213B" w:rsidRDefault="00BF213B">
      <w:pPr>
        <w:spacing w:line="240" w:lineRule="auto"/>
        <w:rPr>
          <w:rFonts w:ascii="Times New Roman" w:eastAsia="Times New Roman" w:hAnsi="Times New Roman" w:cs="Times New Roman"/>
          <w:b/>
        </w:rPr>
      </w:pPr>
    </w:p>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3.2 Testing with Javascript disabled</w:t>
      </w:r>
    </w:p>
    <w:p w:rsidR="00BF213B" w:rsidRDefault="00BF213B">
      <w:pPr>
        <w:spacing w:line="240" w:lineRule="auto"/>
        <w:rPr>
          <w:rFonts w:ascii="Times New Roman" w:eastAsia="Times New Roman" w:hAnsi="Times New Roman" w:cs="Times New Roman"/>
          <w:b/>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We tested our website again with the inclusion of widgets, the form page still functions properly, while the about page with the widgets are also displaying the proper information when their widgets are no longer running.</w:t>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Here is a view at our about page with Javascript turned off:</w:t>
      </w:r>
    </w:p>
    <w:p w:rsidR="00BF213B" w:rsidRDefault="007E6EB0">
      <w:pPr>
        <w:spacing w:line="240" w:lineRule="auto"/>
        <w:rPr>
          <w:rFonts w:ascii="Times New Roman" w:eastAsia="Times New Roman" w:hAnsi="Times New Roman" w:cs="Times New Roman"/>
        </w:rPr>
      </w:pPr>
      <w:r>
        <w:rPr>
          <w:noProof/>
        </w:rPr>
        <w:lastRenderedPageBreak/>
        <w:drawing>
          <wp:inline distT="114300" distB="114300" distL="114300" distR="114300">
            <wp:extent cx="5943600" cy="3492500"/>
            <wp:effectExtent l="0" t="0" r="0" b="0"/>
            <wp:docPr id="2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8"/>
                    <a:srcRect/>
                    <a:stretch>
                      <a:fillRect/>
                    </a:stretch>
                  </pic:blipFill>
                  <pic:spPr>
                    <a:xfrm>
                      <a:off x="0" y="0"/>
                      <a:ext cx="5943600" cy="34925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 Reflection</w:t>
      </w:r>
    </w:p>
    <w:p w:rsidR="00BF213B" w:rsidRDefault="00BF213B">
      <w:pPr>
        <w:spacing w:line="240" w:lineRule="auto"/>
        <w:rPr>
          <w:rFonts w:ascii="Times New Roman" w:eastAsia="Times New Roman" w:hAnsi="Times New Roman" w:cs="Times New Roman"/>
          <w:b/>
        </w:rPr>
      </w:pPr>
    </w:p>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4.1 Success with publish and test</w:t>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The website functions properly after being published on our bcit student server, the form validations and the widget behave appropriately, and the form submission functions properly with Javascript disabled.</w:t>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4.2 Problems encountered</w:t>
      </w:r>
    </w:p>
    <w:p w:rsidR="00BF213B" w:rsidRDefault="00BF213B">
      <w:pPr>
        <w:widowControl/>
        <w:rPr>
          <w:rFonts w:ascii="Times New Roman" w:eastAsia="Times New Roman" w:hAnsi="Times New Roman" w:cs="Times New Roman"/>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No issues were encountered when publishing our website. However, we struggled to find a proper regular expression for the email field, as well as a strong and secure regular expression for the password field. We did eventually worked it out as a group.</w:t>
      </w:r>
    </w:p>
    <w:p w:rsidR="00BF213B" w:rsidRDefault="00BF213B">
      <w:pPr>
        <w:widowControl/>
        <w:rPr>
          <w:rFonts w:ascii="Times New Roman" w:eastAsia="Times New Roman" w:hAnsi="Times New Roman" w:cs="Times New Roman"/>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Additionally, finding an appropriate widget to fit into our website was hard at first, because there are many options and some were either too complicated or did not fit with our website. Again, we eventually found the suitable widget and are happy with our decisions.</w:t>
      </w:r>
    </w:p>
    <w:p w:rsidR="00BF213B" w:rsidRDefault="00BF213B">
      <w:pPr>
        <w:widowControl/>
        <w:rPr>
          <w:rFonts w:ascii="Times New Roman" w:eastAsia="Times New Roman" w:hAnsi="Times New Roman" w:cs="Times New Roman"/>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 xml:space="preserve">Overall, this milestone was challenging, but not difficult. I am proud of the hard work our group members have put in and hope we can keep it up for the next milestone. </w:t>
      </w:r>
    </w:p>
    <w:p w:rsidR="00BF213B" w:rsidRDefault="00BF213B">
      <w:pPr>
        <w:widowControl/>
        <w:rPr>
          <w:rFonts w:ascii="Times New Roman" w:eastAsia="Times New Roman" w:hAnsi="Times New Roman" w:cs="Times New Roman"/>
        </w:rPr>
      </w:pPr>
    </w:p>
    <w:p w:rsidR="00BF213B" w:rsidRDefault="00BF213B">
      <w:pPr>
        <w:widowControl/>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Appendix</w:t>
      </w: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18"/>
          <w:szCs w:val="18"/>
        </w:rPr>
        <w:t>Team leader:</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Ben Zhang:         </w:t>
      </w:r>
      <w:r>
        <w:rPr>
          <w:rFonts w:ascii="Times New Roman" w:eastAsia="Times New Roman" w:hAnsi="Times New Roman" w:cs="Times New Roman"/>
          <w:sz w:val="18"/>
          <w:szCs w:val="18"/>
        </w:rPr>
        <w:tab/>
        <w:t>A00976551</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18"/>
          <w:szCs w:val="18"/>
        </w:rPr>
        <w:t>Team members:</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Andrew Main:    </w:t>
      </w:r>
      <w:r>
        <w:rPr>
          <w:rFonts w:ascii="Times New Roman" w:eastAsia="Times New Roman" w:hAnsi="Times New Roman" w:cs="Times New Roman"/>
          <w:sz w:val="18"/>
          <w:szCs w:val="18"/>
        </w:rPr>
        <w:tab/>
        <w:t>A00815430</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Phat Le:              </w:t>
      </w:r>
      <w:r>
        <w:rPr>
          <w:rFonts w:ascii="Times New Roman" w:eastAsia="Times New Roman" w:hAnsi="Times New Roman" w:cs="Times New Roman"/>
          <w:sz w:val="18"/>
          <w:szCs w:val="18"/>
        </w:rPr>
        <w:tab/>
        <w:t xml:space="preserve"> A01012144</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Simon Shoban:   </w:t>
      </w:r>
      <w:r>
        <w:rPr>
          <w:rFonts w:ascii="Times New Roman" w:eastAsia="Times New Roman" w:hAnsi="Times New Roman" w:cs="Times New Roman"/>
          <w:sz w:val="18"/>
          <w:szCs w:val="18"/>
        </w:rPr>
        <w:tab/>
        <w:t xml:space="preserve"> A00985653</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Cameron Roberts:  A00966003</w:t>
      </w:r>
    </w:p>
    <w:p w:rsidR="00BF213B" w:rsidRDefault="007E6EB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BF213B" w:rsidRDefault="007E6EB0">
      <w:pPr>
        <w:spacing w:line="240" w:lineRule="auto"/>
        <w:ind w:left="2160" w:firstLine="720"/>
        <w:rPr>
          <w:rFonts w:ascii="Times New Roman" w:eastAsia="Times New Roman" w:hAnsi="Times New Roman" w:cs="Times New Roman"/>
          <w:sz w:val="24"/>
          <w:szCs w:val="24"/>
        </w:rPr>
      </w:pPr>
      <w:r>
        <w:rPr>
          <w:rFonts w:ascii="Times New Roman" w:eastAsia="Times New Roman" w:hAnsi="Times New Roman" w:cs="Times New Roman"/>
          <w:b/>
          <w:sz w:val="28"/>
          <w:szCs w:val="28"/>
        </w:rPr>
        <w:t>Milestone 3 – Skeleton website</w:t>
      </w:r>
    </w:p>
    <w:p w:rsidR="00BF213B" w:rsidRDefault="007E6EB0">
      <w:pPr>
        <w:spacing w:line="24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b/>
          <w:sz w:val="28"/>
          <w:szCs w:val="28"/>
        </w:rPr>
        <w:t>Game Review 8™ Game Review Web System</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w:t>
      </w:r>
      <w:r>
        <w:rPr>
          <w:rFonts w:ascii="Times New Roman" w:eastAsia="Times New Roman" w:hAnsi="Times New Roman" w:cs="Times New Roman"/>
          <w:b/>
          <w:sz w:val="28"/>
          <w:szCs w:val="28"/>
        </w:rPr>
        <w:tab/>
        <w:t xml:space="preserve">    COMP 1536 Group 6</w:t>
      </w:r>
    </w:p>
    <w:p w:rsidR="00BF213B" w:rsidRDefault="007E6EB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                                                                                               </w:t>
      </w: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ind w:left="6480" w:firstLine="720"/>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  </w:t>
      </w:r>
      <w:r>
        <w:rPr>
          <w:b/>
        </w:rPr>
        <w:t>Date: 02-15-2017</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Table of Contents</w:t>
      </w:r>
    </w:p>
    <w:p w:rsidR="00BF213B" w:rsidRDefault="00BF213B">
      <w:pPr>
        <w:spacing w:line="240" w:lineRule="auto"/>
        <w:rPr>
          <w:rFonts w:ascii="Times New Roman" w:eastAsia="Times New Roman" w:hAnsi="Times New Roman" w:cs="Times New Roman"/>
          <w:b/>
        </w:rPr>
      </w:pPr>
    </w:p>
    <w:p w:rsidR="00BF213B" w:rsidRDefault="00C51ED8">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1. Overview</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pg.25</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b/>
      </w:r>
      <w:r w:rsidR="00C51ED8">
        <w:rPr>
          <w:rFonts w:ascii="Times New Roman" w:eastAsia="Times New Roman" w:hAnsi="Times New Roman" w:cs="Times New Roman"/>
        </w:rPr>
        <w:t>1.1 Link</w:t>
      </w:r>
      <w:r w:rsidR="00C51ED8">
        <w:rPr>
          <w:rFonts w:ascii="Times New Roman" w:eastAsia="Times New Roman" w:hAnsi="Times New Roman" w:cs="Times New Roman"/>
        </w:rPr>
        <w:tab/>
      </w:r>
      <w:r w:rsidR="00C51ED8">
        <w:rPr>
          <w:rFonts w:ascii="Times New Roman" w:eastAsia="Times New Roman" w:hAnsi="Times New Roman" w:cs="Times New Roman"/>
        </w:rPr>
        <w:tab/>
      </w:r>
      <w:r w:rsidR="00C51ED8">
        <w:rPr>
          <w:rFonts w:ascii="Times New Roman" w:eastAsia="Times New Roman" w:hAnsi="Times New Roman" w:cs="Times New Roman"/>
        </w:rPr>
        <w:tab/>
      </w:r>
      <w:r w:rsidR="00C51ED8">
        <w:rPr>
          <w:rFonts w:ascii="Times New Roman" w:eastAsia="Times New Roman" w:hAnsi="Times New Roman" w:cs="Times New Roman"/>
        </w:rPr>
        <w:tab/>
        <w:t>pg.25</w:t>
      </w: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1.</w:t>
      </w:r>
      <w:r w:rsidR="00C51ED8">
        <w:rPr>
          <w:rFonts w:ascii="Times New Roman" w:eastAsia="Times New Roman" w:hAnsi="Times New Roman" w:cs="Times New Roman"/>
        </w:rPr>
        <w:t>2 List of items completed</w:t>
      </w:r>
      <w:r w:rsidR="00C51ED8">
        <w:rPr>
          <w:rFonts w:ascii="Times New Roman" w:eastAsia="Times New Roman" w:hAnsi="Times New Roman" w:cs="Times New Roman"/>
        </w:rPr>
        <w:tab/>
      </w:r>
      <w:r w:rsidR="00C51ED8">
        <w:rPr>
          <w:rFonts w:ascii="Times New Roman" w:eastAsia="Times New Roman" w:hAnsi="Times New Roman" w:cs="Times New Roman"/>
        </w:rPr>
        <w:tab/>
        <w:t>pg.26</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   </w:t>
      </w:r>
      <w:r w:rsidR="00C51ED8">
        <w:rPr>
          <w:rFonts w:ascii="Times New Roman" w:eastAsia="Times New Roman" w:hAnsi="Times New Roman" w:cs="Times New Roman"/>
        </w:rPr>
        <w:t>    </w:t>
      </w:r>
      <w:r w:rsidR="00C51ED8">
        <w:rPr>
          <w:rFonts w:ascii="Times New Roman" w:eastAsia="Times New Roman" w:hAnsi="Times New Roman" w:cs="Times New Roman"/>
        </w:rPr>
        <w:tab/>
        <w:t>1.3 Additional work</w:t>
      </w:r>
      <w:r w:rsidR="00C51ED8">
        <w:rPr>
          <w:rFonts w:ascii="Times New Roman" w:eastAsia="Times New Roman" w:hAnsi="Times New Roman" w:cs="Times New Roman"/>
        </w:rPr>
        <w:tab/>
      </w:r>
      <w:r w:rsidR="00C51ED8">
        <w:rPr>
          <w:rFonts w:ascii="Times New Roman" w:eastAsia="Times New Roman" w:hAnsi="Times New Roman" w:cs="Times New Roman"/>
        </w:rPr>
        <w:tab/>
      </w:r>
      <w:r w:rsidR="00C51ED8">
        <w:rPr>
          <w:rFonts w:ascii="Times New Roman" w:eastAsia="Times New Roman" w:hAnsi="Times New Roman" w:cs="Times New Roman"/>
        </w:rPr>
        <w:tab/>
        <w:t>pg.26</w:t>
      </w:r>
    </w:p>
    <w:p w:rsidR="00BF213B" w:rsidRDefault="00BF213B">
      <w:pPr>
        <w:spacing w:line="240" w:lineRule="auto"/>
        <w:rPr>
          <w:rFonts w:ascii="Times New Roman" w:eastAsia="Times New Roman" w:hAnsi="Times New Roman" w:cs="Times New Roman"/>
          <w:b/>
        </w:rPr>
      </w:pPr>
    </w:p>
    <w:p w:rsidR="00BF213B" w:rsidRDefault="00A10EEF">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2. Documentation of work</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pg.27</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       </w:t>
      </w:r>
      <w:r>
        <w:rPr>
          <w:rFonts w:ascii="Times New Roman" w:eastAsia="Times New Roman" w:hAnsi="Times New Roman" w:cs="Times New Roman"/>
        </w:rPr>
        <w:tab/>
        <w:t xml:space="preserve">2.1 </w:t>
      </w:r>
      <w:r w:rsidR="00A10EEF">
        <w:rPr>
          <w:rFonts w:ascii="Times New Roman" w:eastAsia="Times New Roman" w:hAnsi="Times New Roman" w:cs="Times New Roman"/>
        </w:rPr>
        <w:t>Screenshots of front page</w:t>
      </w:r>
      <w:r w:rsidR="00A10EEF">
        <w:rPr>
          <w:rFonts w:ascii="Times New Roman" w:eastAsia="Times New Roman" w:hAnsi="Times New Roman" w:cs="Times New Roman"/>
        </w:rPr>
        <w:tab/>
      </w:r>
      <w:r w:rsidR="00A10EEF">
        <w:rPr>
          <w:rFonts w:ascii="Times New Roman" w:eastAsia="Times New Roman" w:hAnsi="Times New Roman" w:cs="Times New Roman"/>
        </w:rPr>
        <w:tab/>
        <w:t>pg.27</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       </w:t>
      </w:r>
      <w:r>
        <w:rPr>
          <w:rFonts w:ascii="Times New Roman" w:eastAsia="Times New Roman" w:hAnsi="Times New Roman" w:cs="Times New Roman"/>
        </w:rPr>
        <w:tab/>
      </w:r>
      <w:r w:rsidR="00A10EEF">
        <w:rPr>
          <w:rFonts w:ascii="Times New Roman" w:eastAsia="Times New Roman" w:hAnsi="Times New Roman" w:cs="Times New Roman"/>
        </w:rPr>
        <w:t>2.2 Screenshots of table</w:t>
      </w:r>
      <w:r w:rsidR="00A10EEF">
        <w:rPr>
          <w:rFonts w:ascii="Times New Roman" w:eastAsia="Times New Roman" w:hAnsi="Times New Roman" w:cs="Times New Roman"/>
        </w:rPr>
        <w:tab/>
      </w:r>
      <w:r w:rsidR="00A10EEF">
        <w:rPr>
          <w:rFonts w:ascii="Times New Roman" w:eastAsia="Times New Roman" w:hAnsi="Times New Roman" w:cs="Times New Roman"/>
        </w:rPr>
        <w:tab/>
      </w:r>
      <w:r w:rsidR="00A10EEF">
        <w:rPr>
          <w:rFonts w:ascii="Times New Roman" w:eastAsia="Times New Roman" w:hAnsi="Times New Roman" w:cs="Times New Roman"/>
        </w:rPr>
        <w:tab/>
        <w:t>pg.27</w:t>
      </w:r>
    </w:p>
    <w:p w:rsidR="00BF213B" w:rsidRDefault="00A10EEF">
      <w:pPr>
        <w:spacing w:line="240" w:lineRule="auto"/>
        <w:rPr>
          <w:rFonts w:ascii="Times New Roman" w:eastAsia="Times New Roman" w:hAnsi="Times New Roman" w:cs="Times New Roman"/>
        </w:rPr>
      </w:pPr>
      <w:r>
        <w:rPr>
          <w:rFonts w:ascii="Times New Roman" w:eastAsia="Times New Roman" w:hAnsi="Times New Roman" w:cs="Times New Roman"/>
        </w:rPr>
        <w:tab/>
        <w:t>2.3 Screenshots of form</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pg.28</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t>2.</w:t>
      </w:r>
      <w:r w:rsidR="00A10EEF">
        <w:rPr>
          <w:rFonts w:ascii="Times New Roman" w:eastAsia="Times New Roman" w:hAnsi="Times New Roman" w:cs="Times New Roman"/>
        </w:rPr>
        <w:t>4 Screenshots of base.css</w:t>
      </w:r>
      <w:r w:rsidR="00A10EEF">
        <w:rPr>
          <w:rFonts w:ascii="Times New Roman" w:eastAsia="Times New Roman" w:hAnsi="Times New Roman" w:cs="Times New Roman"/>
        </w:rPr>
        <w:tab/>
      </w:r>
      <w:r w:rsidR="00A10EEF">
        <w:rPr>
          <w:rFonts w:ascii="Times New Roman" w:eastAsia="Times New Roman" w:hAnsi="Times New Roman" w:cs="Times New Roman"/>
        </w:rPr>
        <w:tab/>
        <w:t>pg.28</w:t>
      </w:r>
    </w:p>
    <w:p w:rsidR="00BF213B" w:rsidRDefault="00BF213B">
      <w:pPr>
        <w:spacing w:line="240" w:lineRule="auto"/>
        <w:rPr>
          <w:rFonts w:ascii="Times New Roman" w:eastAsia="Times New Roman" w:hAnsi="Times New Roman" w:cs="Times New Roman"/>
          <w:b/>
        </w:rPr>
      </w:pPr>
    </w:p>
    <w:p w:rsidR="00BF213B" w:rsidRDefault="005F3F33">
      <w:pPr>
        <w:spacing w:line="240" w:lineRule="auto"/>
        <w:rPr>
          <w:rFonts w:ascii="Times New Roman" w:eastAsia="Times New Roman" w:hAnsi="Times New Roman" w:cs="Times New Roman"/>
          <w:b/>
        </w:rPr>
      </w:pPr>
      <w:r>
        <w:rPr>
          <w:rFonts w:ascii="Times New Roman" w:eastAsia="Times New Roman" w:hAnsi="Times New Roman" w:cs="Times New Roman"/>
          <w:b/>
        </w:rPr>
        <w:t>3. Key issues</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pg.29</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b/>
        </w:rPr>
        <w:tab/>
      </w:r>
      <w:r w:rsidR="005F3F33">
        <w:rPr>
          <w:rFonts w:ascii="Times New Roman" w:eastAsia="Times New Roman" w:hAnsi="Times New Roman" w:cs="Times New Roman"/>
        </w:rPr>
        <w:t>3.1 Encountered problems</w:t>
      </w:r>
      <w:r w:rsidR="005F3F33">
        <w:rPr>
          <w:rFonts w:ascii="Times New Roman" w:eastAsia="Times New Roman" w:hAnsi="Times New Roman" w:cs="Times New Roman"/>
        </w:rPr>
        <w:tab/>
      </w:r>
      <w:r w:rsidR="005F3F33">
        <w:rPr>
          <w:rFonts w:ascii="Times New Roman" w:eastAsia="Times New Roman" w:hAnsi="Times New Roman" w:cs="Times New Roman"/>
        </w:rPr>
        <w:tab/>
        <w:t>pg.29</w:t>
      </w:r>
    </w:p>
    <w:p w:rsidR="00BF213B" w:rsidRDefault="005F3F33">
      <w:pPr>
        <w:spacing w:line="240" w:lineRule="auto"/>
        <w:rPr>
          <w:rFonts w:ascii="Times New Roman" w:eastAsia="Times New Roman" w:hAnsi="Times New Roman" w:cs="Times New Roman"/>
        </w:rPr>
      </w:pPr>
      <w:r>
        <w:rPr>
          <w:rFonts w:ascii="Times New Roman" w:eastAsia="Times New Roman" w:hAnsi="Times New Roman" w:cs="Times New Roman"/>
        </w:rPr>
        <w:tab/>
        <w:t>3.2 Outstanding problems</w:t>
      </w:r>
      <w:r>
        <w:rPr>
          <w:rFonts w:ascii="Times New Roman" w:eastAsia="Times New Roman" w:hAnsi="Times New Roman" w:cs="Times New Roman"/>
        </w:rPr>
        <w:tab/>
      </w:r>
      <w:r>
        <w:rPr>
          <w:rFonts w:ascii="Times New Roman" w:eastAsia="Times New Roman" w:hAnsi="Times New Roman" w:cs="Times New Roman"/>
        </w:rPr>
        <w:tab/>
        <w:t>pg.29</w:t>
      </w:r>
    </w:p>
    <w:p w:rsidR="00BF213B" w:rsidRDefault="00BF213B">
      <w:pPr>
        <w:spacing w:line="240" w:lineRule="auto"/>
        <w:rPr>
          <w:rFonts w:ascii="Times New Roman" w:eastAsia="Times New Roman" w:hAnsi="Times New Roman" w:cs="Times New Roman"/>
        </w:rPr>
      </w:pPr>
    </w:p>
    <w:p w:rsidR="00BF213B" w:rsidRDefault="005F3F33">
      <w:pPr>
        <w:spacing w:line="240" w:lineRule="auto"/>
        <w:rPr>
          <w:rFonts w:ascii="Times New Roman" w:eastAsia="Times New Roman" w:hAnsi="Times New Roman" w:cs="Times New Roman"/>
          <w:b/>
        </w:rPr>
      </w:pPr>
      <w:r>
        <w:rPr>
          <w:rFonts w:ascii="Times New Roman" w:eastAsia="Times New Roman" w:hAnsi="Times New Roman" w:cs="Times New Roman"/>
          <w:b/>
        </w:rPr>
        <w:t>4. Testing</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pg.29</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b/>
        </w:rPr>
        <w:tab/>
      </w:r>
      <w:r w:rsidR="005F3F33">
        <w:rPr>
          <w:rFonts w:ascii="Times New Roman" w:eastAsia="Times New Roman" w:hAnsi="Times New Roman" w:cs="Times New Roman"/>
        </w:rPr>
        <w:t>4.1 A/B testing</w:t>
      </w:r>
      <w:r w:rsidR="005F3F33">
        <w:rPr>
          <w:rFonts w:ascii="Times New Roman" w:eastAsia="Times New Roman" w:hAnsi="Times New Roman" w:cs="Times New Roman"/>
        </w:rPr>
        <w:tab/>
      </w:r>
      <w:r w:rsidR="005F3F33">
        <w:rPr>
          <w:rFonts w:ascii="Times New Roman" w:eastAsia="Times New Roman" w:hAnsi="Times New Roman" w:cs="Times New Roman"/>
        </w:rPr>
        <w:tab/>
      </w:r>
      <w:r w:rsidR="005F3F33">
        <w:rPr>
          <w:rFonts w:ascii="Times New Roman" w:eastAsia="Times New Roman" w:hAnsi="Times New Roman" w:cs="Times New Roman"/>
        </w:rPr>
        <w:tab/>
      </w:r>
      <w:r w:rsidR="005F3F33">
        <w:rPr>
          <w:rFonts w:ascii="Times New Roman" w:eastAsia="Times New Roman" w:hAnsi="Times New Roman" w:cs="Times New Roman"/>
        </w:rPr>
        <w:tab/>
        <w:t>pg.29</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t>4.2 Access</w:t>
      </w:r>
      <w:r w:rsidR="00286174">
        <w:rPr>
          <w:rFonts w:ascii="Times New Roman" w:eastAsia="Times New Roman" w:hAnsi="Times New Roman" w:cs="Times New Roman"/>
        </w:rPr>
        <w:t>ibility testing</w:t>
      </w:r>
      <w:r w:rsidR="00286174">
        <w:rPr>
          <w:rFonts w:ascii="Times New Roman" w:eastAsia="Times New Roman" w:hAnsi="Times New Roman" w:cs="Times New Roman"/>
        </w:rPr>
        <w:tab/>
      </w:r>
      <w:r w:rsidR="00286174">
        <w:rPr>
          <w:rFonts w:ascii="Times New Roman" w:eastAsia="Times New Roman" w:hAnsi="Times New Roman" w:cs="Times New Roman"/>
        </w:rPr>
        <w:tab/>
      </w:r>
      <w:r w:rsidR="00286174">
        <w:rPr>
          <w:rFonts w:ascii="Times New Roman" w:eastAsia="Times New Roman" w:hAnsi="Times New Roman" w:cs="Times New Roman"/>
        </w:rPr>
        <w:tab/>
        <w:t>pg.29</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4</w:t>
      </w:r>
      <w:r w:rsidR="006B0C01">
        <w:rPr>
          <w:rFonts w:ascii="Times New Roman" w:eastAsia="Times New Roman" w:hAnsi="Times New Roman" w:cs="Times New Roman"/>
        </w:rPr>
        <w:t>.2.1 Browser compatibility</w:t>
      </w:r>
      <w:r w:rsidR="006B0C01">
        <w:rPr>
          <w:rFonts w:ascii="Times New Roman" w:eastAsia="Times New Roman" w:hAnsi="Times New Roman" w:cs="Times New Roman"/>
        </w:rPr>
        <w:tab/>
        <w:t>pg.30</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sidR="006B0C01">
        <w:rPr>
          <w:rFonts w:ascii="Times New Roman" w:eastAsia="Times New Roman" w:hAnsi="Times New Roman" w:cs="Times New Roman"/>
        </w:rPr>
        <w:t>4.2.2 Device compatibility</w:t>
      </w:r>
      <w:r w:rsidR="006B0C01">
        <w:rPr>
          <w:rFonts w:ascii="Times New Roman" w:eastAsia="Times New Roman" w:hAnsi="Times New Roman" w:cs="Times New Roman"/>
        </w:rPr>
        <w:tab/>
        <w:t>pg.32</w:t>
      </w:r>
    </w:p>
    <w:p w:rsidR="00BF213B" w:rsidRDefault="006B0C01">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t>4.3 HTML/CSS validation</w:t>
      </w:r>
      <w:r>
        <w:rPr>
          <w:rFonts w:ascii="Times New Roman" w:eastAsia="Times New Roman" w:hAnsi="Times New Roman" w:cs="Times New Roman"/>
        </w:rPr>
        <w:tab/>
      </w:r>
      <w:r>
        <w:rPr>
          <w:rFonts w:ascii="Times New Roman" w:eastAsia="Times New Roman" w:hAnsi="Times New Roman" w:cs="Times New Roman"/>
        </w:rPr>
        <w:tab/>
        <w:t>pg.32</w:t>
      </w:r>
    </w:p>
    <w:p w:rsidR="00BF213B" w:rsidRDefault="00BF213B">
      <w:pPr>
        <w:spacing w:line="240" w:lineRule="auto"/>
        <w:rPr>
          <w:rFonts w:ascii="Times New Roman" w:eastAsia="Times New Roman" w:hAnsi="Times New Roman" w:cs="Times New Roman"/>
          <w:sz w:val="24"/>
          <w:szCs w:val="24"/>
        </w:rPr>
      </w:pPr>
    </w:p>
    <w:p w:rsidR="00BF213B" w:rsidRDefault="00537BA6">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Appendix</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pg.33</w:t>
      </w:r>
    </w:p>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A07E21" w:rsidRDefault="00A07E21"/>
    <w:p w:rsidR="00BF213B" w:rsidRDefault="00BF213B">
      <w:pPr>
        <w:spacing w:line="240" w:lineRule="auto"/>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1.Overview</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b/>
      </w: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This document showcases the skeleton websites of our game review system. It provides the quick links, documentation of work, list of key issues we encountered, and documentation for A/B testing.</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1.1 Link</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Index page:</w:t>
      </w:r>
    </w:p>
    <w:p w:rsidR="00BF213B" w:rsidRDefault="007E6EB0">
      <w:pPr>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http://students.bcitdev.com/A00976551/Project%20Demo/index.html</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Devices page – Console :</w:t>
      </w: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http://students.bcitdev.com/A00976551/Project%20Demo/devices/console.html</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Devices page – Handheld:</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http://students.bcitdev.com/A00976551/Project%20Demo/devices/handheld.html</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Devices page – Mobile:</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http://students.bcitdev.com/A00976551/Project%20Demo/devices/mobile.html</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Devices page – PlayStation 4:</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http://students.bcitdev.com/A00976551/Project%20Demo/devices/console/ps4.html</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Devices page – Xbox One:</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http://students.bcitdev.com/A00976551/Project%20Demo/devices/console/xbone.html</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Devices page – Nintendo Switch:</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http://students.bcitdev.com/A00976551/Project%20Demo/devices/console/switch.html</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Consoles page – PC:</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http://students.bcitdev.com/A00976551/Project%20Demo/devices/pc.html</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Consoles page – PlayStation Vita:</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http://students.bcitdev.com/A00976551/Project%20Demo/devices/handheld/vita.html</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Consoles page – Nintendo 3DS:</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http://students.bcitdev.com/A00976551/Project%20Demo/devices/handheld/3ds.html</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Consoles page – iOS:</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http://students.bcitdev.com/A00976551/Project%20Demo/devices/mobile/ios.html</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Consoles page – Android:</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http://students.bcitdev.com/A00976551/Project%20Demo/devices/mobile/android.html</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About page:</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http://students.bcitdev.com/A00976551/Project%20Demo/about.html</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Sign up page:</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http://students.bcitdev.com/A00976551/Project%20Demo/sign_up.html</w:t>
      </w:r>
    </w:p>
    <w:p w:rsidR="00BF213B" w:rsidRDefault="00BF213B">
      <w:pPr>
        <w:spacing w:line="240" w:lineRule="auto"/>
        <w:rPr>
          <w:rFonts w:ascii="Times New Roman" w:eastAsia="Times New Roman" w:hAnsi="Times New Roman" w:cs="Times New Roman"/>
          <w:sz w:val="24"/>
          <w:szCs w:val="24"/>
        </w:rPr>
      </w:pPr>
    </w:p>
    <w:p w:rsidR="00BF213B" w:rsidRDefault="00BF213B">
      <w:pPr>
        <w:ind w:firstLine="720"/>
        <w:rPr>
          <w:rFonts w:ascii="Times New Roman" w:eastAsia="Times New Roman" w:hAnsi="Times New Roman" w:cs="Times New Roman"/>
          <w:b/>
          <w:sz w:val="24"/>
          <w:szCs w:val="24"/>
        </w:rPr>
      </w:pPr>
    </w:p>
    <w:p w:rsidR="00BF213B" w:rsidRDefault="007E6EB0">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1.2 List of items completed</w:t>
      </w:r>
    </w:p>
    <w:p w:rsidR="00BF213B" w:rsidRDefault="00BF213B">
      <w:pPr>
        <w:ind w:firstLine="720"/>
        <w:rPr>
          <w:rFonts w:ascii="Times New Roman" w:eastAsia="Times New Roman" w:hAnsi="Times New Roman" w:cs="Times New Roman"/>
          <w:b/>
          <w:sz w:val="24"/>
          <w:szCs w:val="24"/>
        </w:rPr>
      </w:pPr>
    </w:p>
    <w:p w:rsidR="00BF213B" w:rsidRDefault="007E6EB0">
      <w:pPr>
        <w:numPr>
          <w:ilvl w:val="0"/>
          <w:numId w:val="4"/>
        </w:numPr>
        <w:ind w:hanging="360"/>
        <w:contextualSpacing/>
      </w:pPr>
      <w:r>
        <w:rPr>
          <w:rFonts w:ascii="Times New Roman" w:eastAsia="Times New Roman" w:hAnsi="Times New Roman" w:cs="Times New Roman"/>
        </w:rPr>
        <w:t>Standard HTML template for all pages</w:t>
      </w:r>
    </w:p>
    <w:p w:rsidR="00BF213B" w:rsidRDefault="007E6EB0">
      <w:pPr>
        <w:numPr>
          <w:ilvl w:val="0"/>
          <w:numId w:val="4"/>
        </w:numPr>
        <w:ind w:hanging="360"/>
        <w:contextualSpacing/>
      </w:pPr>
      <w:r>
        <w:rPr>
          <w:rFonts w:ascii="Times New Roman" w:eastAsia="Times New Roman" w:hAnsi="Times New Roman" w:cs="Times New Roman"/>
        </w:rPr>
        <w:t>Base CSS template for all pages</w:t>
      </w:r>
    </w:p>
    <w:p w:rsidR="00BF213B" w:rsidRDefault="007E6EB0">
      <w:pPr>
        <w:numPr>
          <w:ilvl w:val="0"/>
          <w:numId w:val="4"/>
        </w:numPr>
        <w:ind w:hanging="360"/>
        <w:contextualSpacing/>
      </w:pPr>
      <w:r>
        <w:rPr>
          <w:rFonts w:ascii="Times New Roman" w:eastAsia="Times New Roman" w:hAnsi="Times New Roman" w:cs="Times New Roman"/>
        </w:rPr>
        <w:t>Skeleton pages for the entire website</w:t>
      </w:r>
    </w:p>
    <w:p w:rsidR="00BF213B" w:rsidRDefault="007E6EB0">
      <w:pPr>
        <w:numPr>
          <w:ilvl w:val="0"/>
          <w:numId w:val="4"/>
        </w:numPr>
        <w:ind w:hanging="360"/>
        <w:contextualSpacing/>
      </w:pPr>
      <w:r>
        <w:rPr>
          <w:rFonts w:ascii="Times New Roman" w:eastAsia="Times New Roman" w:hAnsi="Times New Roman" w:cs="Times New Roman"/>
        </w:rPr>
        <w:t>Skeleton page for Sign up and Review pages that contains a form</w:t>
      </w:r>
    </w:p>
    <w:p w:rsidR="00BF213B" w:rsidRDefault="007E6EB0">
      <w:pPr>
        <w:numPr>
          <w:ilvl w:val="0"/>
          <w:numId w:val="4"/>
        </w:numPr>
        <w:ind w:hanging="360"/>
        <w:contextualSpacing/>
      </w:pPr>
      <w:r>
        <w:rPr>
          <w:rFonts w:ascii="Times New Roman" w:eastAsia="Times New Roman" w:hAnsi="Times New Roman" w:cs="Times New Roman"/>
        </w:rPr>
        <w:t>Skeleton pages for Consoles that contain tables</w:t>
      </w:r>
    </w:p>
    <w:p w:rsidR="00BF213B" w:rsidRDefault="007E6EB0">
      <w:pPr>
        <w:numPr>
          <w:ilvl w:val="0"/>
          <w:numId w:val="4"/>
        </w:numPr>
        <w:ind w:hanging="360"/>
        <w:contextualSpacing/>
      </w:pPr>
      <w:r>
        <w:rPr>
          <w:rFonts w:ascii="Times New Roman" w:eastAsia="Times New Roman" w:hAnsi="Times New Roman" w:cs="Times New Roman"/>
        </w:rPr>
        <w:t>Implemented responsive design for all pages</w:t>
      </w:r>
    </w:p>
    <w:p w:rsidR="00BF213B" w:rsidRDefault="007E6EB0">
      <w:pPr>
        <w:numPr>
          <w:ilvl w:val="0"/>
          <w:numId w:val="4"/>
        </w:numPr>
        <w:ind w:hanging="360"/>
        <w:contextualSpacing/>
      </w:pPr>
      <w:r>
        <w:rPr>
          <w:rFonts w:ascii="Times New Roman" w:eastAsia="Times New Roman" w:hAnsi="Times New Roman" w:cs="Times New Roman"/>
        </w:rPr>
        <w:t>Tested pages on Internet Explorer, Mozilla Firefox, Microsoft Edge, and Google Chrome.</w:t>
      </w:r>
    </w:p>
    <w:p w:rsidR="00BF213B" w:rsidRDefault="007E6EB0">
      <w:pPr>
        <w:numPr>
          <w:ilvl w:val="0"/>
          <w:numId w:val="4"/>
        </w:numPr>
        <w:ind w:hanging="360"/>
        <w:contextualSpacing/>
      </w:pPr>
      <w:r>
        <w:rPr>
          <w:rFonts w:ascii="Times New Roman" w:eastAsia="Times New Roman" w:hAnsi="Times New Roman" w:cs="Times New Roman"/>
        </w:rPr>
        <w:t>A/B Testing</w:t>
      </w:r>
    </w:p>
    <w:p w:rsidR="00BF213B" w:rsidRDefault="00BF213B">
      <w:pPr>
        <w:ind w:left="720"/>
      </w:pPr>
    </w:p>
    <w:p w:rsidR="00BF213B" w:rsidRDefault="007E6EB0">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1.3 Additional work</w:t>
      </w:r>
    </w:p>
    <w:p w:rsidR="00BF213B" w:rsidRDefault="00BF213B">
      <w:pPr>
        <w:ind w:left="720"/>
        <w:rPr>
          <w:rFonts w:ascii="Times New Roman" w:eastAsia="Times New Roman" w:hAnsi="Times New Roman" w:cs="Times New Roman"/>
          <w:b/>
        </w:rPr>
      </w:pPr>
    </w:p>
    <w:p w:rsidR="00BF213B" w:rsidRDefault="007E6EB0">
      <w:pPr>
        <w:numPr>
          <w:ilvl w:val="0"/>
          <w:numId w:val="1"/>
        </w:numPr>
        <w:ind w:hanging="360"/>
        <w:contextualSpacing/>
      </w:pPr>
      <w:r>
        <w:rPr>
          <w:rFonts w:ascii="Times New Roman" w:eastAsia="Times New Roman" w:hAnsi="Times New Roman" w:cs="Times New Roman"/>
        </w:rPr>
        <w:t>Fixed milestone 2 issue – Added user comments in review page again</w:t>
      </w:r>
    </w:p>
    <w:p w:rsidR="00BF213B" w:rsidRDefault="007E6EB0">
      <w:pPr>
        <w:numPr>
          <w:ilvl w:val="0"/>
          <w:numId w:val="1"/>
        </w:numPr>
        <w:ind w:hanging="360"/>
        <w:contextualSpacing/>
      </w:pPr>
      <w:r>
        <w:rPr>
          <w:rFonts w:ascii="Times New Roman" w:eastAsia="Times New Roman" w:hAnsi="Times New Roman" w:cs="Times New Roman"/>
        </w:rPr>
        <w:t>Added tables of system specifications to device pages</w:t>
      </w:r>
    </w:p>
    <w:p w:rsidR="00BF213B" w:rsidRDefault="00BF213B">
      <w:pPr>
        <w:ind w:left="720"/>
        <w:rPr>
          <w:rFonts w:ascii="Times New Roman" w:eastAsia="Times New Roman" w:hAnsi="Times New Roman" w:cs="Times New Roman"/>
          <w:sz w:val="24"/>
          <w:szCs w:val="24"/>
        </w:rPr>
      </w:pPr>
    </w:p>
    <w:p w:rsidR="00BF213B" w:rsidRDefault="00BF213B"/>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3365A2" w:rsidRDefault="003365A2">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2.Documentation of work</w:t>
      </w: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2.1 Screenshots of front page</w:t>
      </w:r>
    </w:p>
    <w:p w:rsidR="00BF213B" w:rsidRDefault="00BF213B">
      <w:pPr>
        <w:spacing w:line="240" w:lineRule="auto"/>
        <w:rPr>
          <w:rFonts w:ascii="Times New Roman" w:eastAsia="Times New Roman" w:hAnsi="Times New Roman" w:cs="Times New Roman"/>
          <w:b/>
          <w:sz w:val="24"/>
          <w:szCs w:val="24"/>
        </w:rPr>
      </w:pPr>
    </w:p>
    <w:p w:rsidR="00BF213B" w:rsidRDefault="007E6EB0" w:rsidP="00DB5E9D">
      <w:pPr>
        <w:spacing w:line="240" w:lineRule="auto"/>
        <w:ind w:firstLine="720"/>
        <w:rPr>
          <w:rFonts w:ascii="Times New Roman" w:eastAsia="Times New Roman" w:hAnsi="Times New Roman" w:cs="Times New Roman"/>
          <w:b/>
          <w:sz w:val="24"/>
          <w:szCs w:val="24"/>
        </w:rPr>
      </w:pPr>
      <w:r>
        <w:rPr>
          <w:noProof/>
        </w:rPr>
        <w:drawing>
          <wp:inline distT="0" distB="0" distL="0" distR="0">
            <wp:extent cx="5557067" cy="3125850"/>
            <wp:effectExtent l="0" t="0" r="0" b="0"/>
            <wp:docPr id="3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9"/>
                    <a:srcRect/>
                    <a:stretch>
                      <a:fillRect/>
                    </a:stretch>
                  </pic:blipFill>
                  <pic:spPr>
                    <a:xfrm>
                      <a:off x="0" y="0"/>
                      <a:ext cx="5557067" cy="3125850"/>
                    </a:xfrm>
                    <a:prstGeom prst="rect">
                      <a:avLst/>
                    </a:prstGeom>
                    <a:ln/>
                  </pic:spPr>
                </pic:pic>
              </a:graphicData>
            </a:graphic>
          </wp:inline>
        </w:drawing>
      </w:r>
    </w:p>
    <w:p w:rsidR="00DB5E9D" w:rsidRPr="00DB5E9D" w:rsidRDefault="00DB5E9D" w:rsidP="00DB5E9D">
      <w:pPr>
        <w:spacing w:line="240" w:lineRule="auto"/>
        <w:ind w:firstLine="720"/>
        <w:rPr>
          <w:rFonts w:ascii="Times New Roman" w:eastAsia="Times New Roman" w:hAnsi="Times New Roman" w:cs="Times New Roman"/>
          <w:b/>
          <w:sz w:val="24"/>
          <w:szCs w:val="24"/>
        </w:rPr>
      </w:pPr>
    </w:p>
    <w:p w:rsidR="00BF213B" w:rsidRDefault="00BF213B">
      <w:pPr>
        <w:spacing w:line="240" w:lineRule="auto"/>
        <w:ind w:firstLine="720"/>
        <w:rPr>
          <w:rFonts w:ascii="Times New Roman" w:eastAsia="Times New Roman" w:hAnsi="Times New Roman" w:cs="Times New Roman"/>
          <w:b/>
          <w:sz w:val="24"/>
          <w:szCs w:val="24"/>
        </w:rPr>
      </w:pPr>
    </w:p>
    <w:p w:rsidR="00BF213B" w:rsidRDefault="007E6EB0">
      <w:pPr>
        <w:spacing w:line="24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2.2 Screenshots of table</w:t>
      </w:r>
    </w:p>
    <w:p w:rsidR="00BF213B" w:rsidRDefault="007E6EB0" w:rsidP="00DB5E9D">
      <w:pPr>
        <w:spacing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noProof/>
        </w:rPr>
        <w:drawing>
          <wp:inline distT="0" distB="0" distL="0" distR="0">
            <wp:extent cx="5943600" cy="3343275"/>
            <wp:effectExtent l="0" t="0" r="0" b="0"/>
            <wp:docPr id="3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0"/>
                    <a:srcRect/>
                    <a:stretch>
                      <a:fillRect/>
                    </a:stretch>
                  </pic:blipFill>
                  <pic:spPr>
                    <a:xfrm>
                      <a:off x="0" y="0"/>
                      <a:ext cx="5943600" cy="3343275"/>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b/>
          <w:sz w:val="24"/>
          <w:szCs w:val="24"/>
        </w:rPr>
      </w:pPr>
    </w:p>
    <w:p w:rsidR="00BF213B" w:rsidRDefault="007E6EB0">
      <w:pPr>
        <w:spacing w:line="24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2.3 Screenshots of form</w:t>
      </w:r>
    </w:p>
    <w:p w:rsidR="00BF213B" w:rsidRDefault="00BF213B">
      <w:pPr>
        <w:spacing w:line="240" w:lineRule="auto"/>
        <w:ind w:firstLine="720"/>
        <w:rPr>
          <w:rFonts w:ascii="Times New Roman" w:eastAsia="Times New Roman" w:hAnsi="Times New Roman" w:cs="Times New Roman"/>
          <w:b/>
          <w:sz w:val="24"/>
          <w:szCs w:val="24"/>
        </w:rPr>
      </w:pPr>
    </w:p>
    <w:p w:rsidR="00BF213B" w:rsidRDefault="007E6EB0">
      <w:pPr>
        <w:spacing w:line="240" w:lineRule="auto"/>
        <w:ind w:firstLine="720"/>
        <w:rPr>
          <w:rFonts w:ascii="Times New Roman" w:eastAsia="Times New Roman" w:hAnsi="Times New Roman" w:cs="Times New Roman"/>
          <w:b/>
          <w:sz w:val="24"/>
          <w:szCs w:val="24"/>
        </w:rPr>
      </w:pPr>
      <w:r>
        <w:rPr>
          <w:noProof/>
        </w:rPr>
        <w:drawing>
          <wp:inline distT="0" distB="0" distL="0" distR="0">
            <wp:extent cx="5943600" cy="3343275"/>
            <wp:effectExtent l="0" t="0" r="0" b="0"/>
            <wp:docPr id="3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1"/>
                    <a:srcRect/>
                    <a:stretch>
                      <a:fillRect/>
                    </a:stretch>
                  </pic:blipFill>
                  <pic:spPr>
                    <a:xfrm>
                      <a:off x="0" y="0"/>
                      <a:ext cx="5943600" cy="3343275"/>
                    </a:xfrm>
                    <a:prstGeom prst="rect">
                      <a:avLst/>
                    </a:prstGeom>
                    <a:ln/>
                  </pic:spPr>
                </pic:pic>
              </a:graphicData>
            </a:graphic>
          </wp:inline>
        </w:drawing>
      </w:r>
    </w:p>
    <w:p w:rsidR="00BF213B" w:rsidRDefault="00BF213B">
      <w:pPr>
        <w:spacing w:line="240" w:lineRule="auto"/>
        <w:ind w:firstLine="720"/>
        <w:rPr>
          <w:rFonts w:ascii="Times New Roman" w:eastAsia="Times New Roman" w:hAnsi="Times New Roman" w:cs="Times New Roman"/>
          <w:b/>
          <w:sz w:val="24"/>
          <w:szCs w:val="24"/>
        </w:rPr>
      </w:pPr>
    </w:p>
    <w:p w:rsidR="00BF213B" w:rsidRDefault="00BF213B">
      <w:pPr>
        <w:spacing w:line="240" w:lineRule="auto"/>
        <w:ind w:firstLine="720"/>
        <w:rPr>
          <w:rFonts w:ascii="Times New Roman" w:eastAsia="Times New Roman" w:hAnsi="Times New Roman" w:cs="Times New Roman"/>
          <w:b/>
          <w:sz w:val="24"/>
          <w:szCs w:val="24"/>
        </w:rPr>
      </w:pPr>
    </w:p>
    <w:p w:rsidR="00BF213B" w:rsidRDefault="007E6EB0" w:rsidP="00DB5E9D">
      <w:pPr>
        <w:spacing w:line="24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2.4 Screenshot of base.css</w:t>
      </w:r>
    </w:p>
    <w:p w:rsidR="00DB5E9D" w:rsidRDefault="00DB5E9D" w:rsidP="00DB5E9D">
      <w:pPr>
        <w:spacing w:line="240" w:lineRule="auto"/>
        <w:ind w:firstLine="720"/>
        <w:rPr>
          <w:rFonts w:ascii="Times New Roman" w:eastAsia="Times New Roman" w:hAnsi="Times New Roman" w:cs="Times New Roman"/>
          <w:b/>
          <w:sz w:val="24"/>
          <w:szCs w:val="24"/>
        </w:rPr>
      </w:pPr>
    </w:p>
    <w:p w:rsidR="00BF213B" w:rsidRDefault="007E6EB0">
      <w:pPr>
        <w:spacing w:line="240" w:lineRule="auto"/>
        <w:ind w:firstLine="720"/>
        <w:rPr>
          <w:rFonts w:ascii="Times New Roman" w:eastAsia="Times New Roman" w:hAnsi="Times New Roman" w:cs="Times New Roman"/>
          <w:b/>
          <w:sz w:val="24"/>
          <w:szCs w:val="24"/>
        </w:rPr>
      </w:pPr>
      <w:r>
        <w:rPr>
          <w:noProof/>
        </w:rPr>
        <w:drawing>
          <wp:inline distT="0" distB="0" distL="0" distR="0">
            <wp:extent cx="5943600" cy="3343275"/>
            <wp:effectExtent l="0" t="0" r="0" b="0"/>
            <wp:docPr id="3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2"/>
                    <a:srcRect/>
                    <a:stretch>
                      <a:fillRect/>
                    </a:stretch>
                  </pic:blipFill>
                  <pic:spPr>
                    <a:xfrm>
                      <a:off x="0" y="0"/>
                      <a:ext cx="5943600" cy="3343275"/>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rPr>
      </w:pPr>
    </w:p>
    <w:p w:rsidR="00BF213B" w:rsidRDefault="00BF213B"/>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3.Key issues</w:t>
      </w: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3.1 Encountered problems</w:t>
      </w:r>
    </w:p>
    <w:p w:rsidR="00BF213B" w:rsidRDefault="00BF213B">
      <w:pPr>
        <w:spacing w:line="240" w:lineRule="auto"/>
        <w:rPr>
          <w:rFonts w:ascii="Times New Roman" w:eastAsia="Times New Roman" w:hAnsi="Times New Roman" w:cs="Times New Roman"/>
          <w:b/>
          <w:sz w:val="24"/>
          <w:szCs w:val="24"/>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b/>
          <w:sz w:val="24"/>
          <w:szCs w:val="24"/>
        </w:rPr>
        <w:tab/>
      </w:r>
      <w:r>
        <w:rPr>
          <w:rFonts w:ascii="Times New Roman" w:eastAsia="Times New Roman" w:hAnsi="Times New Roman" w:cs="Times New Roman"/>
        </w:rPr>
        <w:t>During the development of our webpages, we found that the initial design scales poorly on different screen resolutions. Therefore, we adjusted the website structure from being static to window rescaling to responsive. Also, we used media query and viewport to adjust the elements of the website to fit on a mobile device.</w:t>
      </w:r>
    </w:p>
    <w:p w:rsidR="00BF213B" w:rsidRDefault="00BF213B">
      <w:pPr>
        <w:spacing w:line="240" w:lineRule="auto"/>
        <w:rPr>
          <w:rFonts w:ascii="Times New Roman" w:eastAsia="Times New Roman" w:hAnsi="Times New Roman" w:cs="Times New Roman"/>
          <w:b/>
          <w:sz w:val="24"/>
          <w:szCs w:val="24"/>
        </w:rPr>
      </w:pPr>
    </w:p>
    <w:p w:rsidR="00BF213B" w:rsidRDefault="007E6EB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3.2 Outstanding problems</w:t>
      </w:r>
    </w:p>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sz w:val="24"/>
          <w:szCs w:val="24"/>
        </w:rPr>
        <w:tab/>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Our current issues mainly revolve around dynamic web elements, such as having a log in bar pop up when clicking the log in page, and having only the navigation bar stay static at the top when scrolling down. These issues can be resolved when we apply JavaScript to our website.</w:t>
      </w:r>
    </w:p>
    <w:p w:rsidR="00BF213B" w:rsidRDefault="00BF213B">
      <w:pPr>
        <w:rPr>
          <w:rFonts w:ascii="Times New Roman" w:eastAsia="Times New Roman" w:hAnsi="Times New Roman" w:cs="Times New Roman"/>
          <w:b/>
          <w:sz w:val="24"/>
          <w:szCs w:val="24"/>
        </w:rPr>
      </w:pPr>
    </w:p>
    <w:p w:rsidR="00297307" w:rsidRDefault="00297307"/>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4.Testing</w:t>
      </w: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4.1 A/B testing</w:t>
      </w:r>
    </w:p>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ab/>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 xml:space="preserve">We conducted A/B testing on our discord group, which consists of other project group members. We thought having subjects with experience with web design would provide us with more critical feedbacks. </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t>The test was conducted with Strawpoll over discord. The subjects were given two different links to two websites with different layouts, and were asked to vote for the layout that they felt was better after they were given ample time to navigate through each, they were also required to give reasons for their vote.</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t>The results were convincing, with a 83% (10 out of 12) vote for design 1. Most subjects thought the contrast between the border and background gradient is more pleasant to view, and the blue subject titles help highlight each individual article.</w:t>
      </w:r>
    </w:p>
    <w:p w:rsidR="00BF213B" w:rsidRDefault="007E6EB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rsidR="00BF213B" w:rsidRDefault="007E6EB0">
      <w:pPr>
        <w:spacing w:line="24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 Accessibility testing</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b/>
          <w:sz w:val="24"/>
          <w:szCs w:val="24"/>
        </w:rPr>
        <w:tab/>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t>We conducted numerous accessibility testing throughout the skeleton page development. We ensured that the pages were compatible with four major browsers: Internet Explorer, Mozilla Firefox, Microsoft Edge, and Google Chrome. Also, we employed responsive design to let our pages adjust dynamically per the display, which results in a great mobile layout without needing to create separate CSS style sheets for it.</w:t>
      </w:r>
    </w:p>
    <w:p w:rsidR="00BF213B" w:rsidRDefault="007E6EB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rsidR="00BF213B" w:rsidRDefault="00BF213B">
      <w:pPr>
        <w:spacing w:line="240" w:lineRule="auto"/>
        <w:ind w:left="720" w:firstLine="720"/>
        <w:rPr>
          <w:rFonts w:ascii="Times New Roman" w:eastAsia="Times New Roman" w:hAnsi="Times New Roman" w:cs="Times New Roman"/>
          <w:b/>
          <w:sz w:val="24"/>
          <w:szCs w:val="24"/>
        </w:rPr>
      </w:pPr>
    </w:p>
    <w:p w:rsidR="00BF213B" w:rsidRDefault="007E6EB0">
      <w:r>
        <w:br w:type="page"/>
      </w:r>
    </w:p>
    <w:p w:rsidR="00BF213B" w:rsidRDefault="00BF213B">
      <w:pPr>
        <w:spacing w:line="240" w:lineRule="auto"/>
        <w:ind w:left="720" w:firstLine="720"/>
        <w:rPr>
          <w:rFonts w:ascii="Times New Roman" w:eastAsia="Times New Roman" w:hAnsi="Times New Roman" w:cs="Times New Roman"/>
          <w:b/>
          <w:sz w:val="24"/>
          <w:szCs w:val="24"/>
        </w:rPr>
      </w:pPr>
    </w:p>
    <w:p w:rsidR="00BF213B" w:rsidRDefault="007E6EB0">
      <w:pPr>
        <w:spacing w:line="240" w:lineRule="auto"/>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4.2.1 Browser compatibility</w:t>
      </w:r>
    </w:p>
    <w:p w:rsidR="00BF213B" w:rsidRDefault="00BF213B">
      <w:pPr>
        <w:spacing w:line="240" w:lineRule="auto"/>
        <w:ind w:left="720" w:firstLine="720"/>
        <w:rPr>
          <w:rFonts w:ascii="Times New Roman" w:eastAsia="Times New Roman" w:hAnsi="Times New Roman" w:cs="Times New Roman"/>
        </w:rPr>
      </w:pPr>
    </w:p>
    <w:p w:rsidR="00BF213B" w:rsidRDefault="007E6EB0">
      <w:pPr>
        <w:spacing w:line="240" w:lineRule="auto"/>
        <w:ind w:left="720" w:firstLine="720"/>
        <w:rPr>
          <w:rFonts w:ascii="Times New Roman" w:eastAsia="Times New Roman" w:hAnsi="Times New Roman" w:cs="Times New Roman"/>
        </w:rPr>
      </w:pPr>
      <w:r>
        <w:rPr>
          <w:rFonts w:ascii="Times New Roman" w:eastAsia="Times New Roman" w:hAnsi="Times New Roman" w:cs="Times New Roman"/>
        </w:rPr>
        <w:t>We tested our pages on four primary browsers, the Internet Explorer, Mozilla Firefox, Microsoft Edge, and Google Chrome. The pages could run properly on all four browsers, and the pages look consistent throughout each browser.</w:t>
      </w:r>
    </w:p>
    <w:p w:rsidR="00BF213B" w:rsidRDefault="00BF213B">
      <w:pPr>
        <w:spacing w:line="240" w:lineRule="auto"/>
        <w:ind w:left="720" w:firstLine="720"/>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noProof/>
        </w:rPr>
        <w:drawing>
          <wp:inline distT="0" distB="0" distL="0" distR="0">
            <wp:extent cx="5943600" cy="3343275"/>
            <wp:effectExtent l="0" t="0" r="0" b="0"/>
            <wp:docPr id="3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3"/>
                    <a:srcRect/>
                    <a:stretch>
                      <a:fillRect/>
                    </a:stretch>
                  </pic:blipFill>
                  <pic:spPr>
                    <a:xfrm>
                      <a:off x="0" y="0"/>
                      <a:ext cx="5943600" cy="3343275"/>
                    </a:xfrm>
                    <a:prstGeom prst="rect">
                      <a:avLst/>
                    </a:prstGeom>
                    <a:ln/>
                  </pic:spPr>
                </pic:pic>
              </a:graphicData>
            </a:graphic>
          </wp:inline>
        </w:drawing>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Page displayed on Chrome</w:t>
      </w:r>
    </w:p>
    <w:p w:rsidR="00BF213B" w:rsidRDefault="007E6EB0">
      <w:pPr>
        <w:spacing w:line="240" w:lineRule="auto"/>
        <w:rPr>
          <w:rFonts w:ascii="Times New Roman" w:eastAsia="Times New Roman" w:hAnsi="Times New Roman" w:cs="Times New Roman"/>
        </w:rPr>
      </w:pPr>
      <w:r>
        <w:rPr>
          <w:noProof/>
        </w:rPr>
        <w:drawing>
          <wp:inline distT="0" distB="0" distL="0" distR="0">
            <wp:extent cx="5943600" cy="3343275"/>
            <wp:effectExtent l="0" t="0" r="0" b="0"/>
            <wp:docPr id="3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44"/>
                    <a:srcRect/>
                    <a:stretch>
                      <a:fillRect/>
                    </a:stretch>
                  </pic:blipFill>
                  <pic:spPr>
                    <a:xfrm>
                      <a:off x="0" y="0"/>
                      <a:ext cx="5943600" cy="3343275"/>
                    </a:xfrm>
                    <a:prstGeom prst="rect">
                      <a:avLst/>
                    </a:prstGeom>
                    <a:ln/>
                  </pic:spPr>
                </pic:pic>
              </a:graphicData>
            </a:graphic>
          </wp:inline>
        </w:drawing>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lastRenderedPageBreak/>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Display on Firefox</w:t>
      </w:r>
    </w:p>
    <w:p w:rsidR="00BF213B" w:rsidRDefault="007E6EB0">
      <w:pPr>
        <w:spacing w:line="240" w:lineRule="auto"/>
        <w:rPr>
          <w:rFonts w:ascii="Times New Roman" w:eastAsia="Times New Roman" w:hAnsi="Times New Roman" w:cs="Times New Roman"/>
          <w:b/>
          <w:sz w:val="24"/>
          <w:szCs w:val="24"/>
        </w:rPr>
      </w:pPr>
      <w:r>
        <w:rPr>
          <w:noProof/>
        </w:rPr>
        <w:drawing>
          <wp:inline distT="0" distB="0" distL="0" distR="0">
            <wp:extent cx="5943600" cy="3343275"/>
            <wp:effectExtent l="0" t="0" r="0" b="0"/>
            <wp:docPr id="3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5"/>
                    <a:srcRect/>
                    <a:stretch>
                      <a:fillRect/>
                    </a:stretch>
                  </pic:blipFill>
                  <pic:spPr>
                    <a:xfrm>
                      <a:off x="0" y="0"/>
                      <a:ext cx="5943600" cy="3343275"/>
                    </a:xfrm>
                    <a:prstGeom prst="rect">
                      <a:avLst/>
                    </a:prstGeom>
                    <a:ln/>
                  </pic:spPr>
                </pic:pic>
              </a:graphicData>
            </a:graphic>
          </wp:inline>
        </w:drawing>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rPr>
        <w:t>Display on Edge</w:t>
      </w:r>
    </w:p>
    <w:p w:rsidR="00BF213B" w:rsidRDefault="007E6EB0">
      <w:pPr>
        <w:spacing w:line="240" w:lineRule="auto"/>
        <w:rPr>
          <w:rFonts w:ascii="Times New Roman" w:eastAsia="Times New Roman" w:hAnsi="Times New Roman" w:cs="Times New Roman"/>
        </w:rPr>
      </w:pPr>
      <w:r>
        <w:rPr>
          <w:noProof/>
        </w:rPr>
        <w:drawing>
          <wp:inline distT="0" distB="0" distL="0" distR="0">
            <wp:extent cx="5943600" cy="3343275"/>
            <wp:effectExtent l="0" t="0" r="0" b="0"/>
            <wp:docPr id="4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6"/>
                    <a:srcRect/>
                    <a:stretch>
                      <a:fillRect/>
                    </a:stretch>
                  </pic:blipFill>
                  <pic:spPr>
                    <a:xfrm>
                      <a:off x="0" y="0"/>
                      <a:ext cx="5943600" cy="3343275"/>
                    </a:xfrm>
                    <a:prstGeom prst="rect">
                      <a:avLst/>
                    </a:prstGeom>
                    <a:ln/>
                  </pic:spPr>
                </pic:pic>
              </a:graphicData>
            </a:graphic>
          </wp:inline>
        </w:drawing>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Display on Internet Explorer</w:t>
      </w:r>
    </w:p>
    <w:p w:rsidR="00BF213B" w:rsidRDefault="00BF213B">
      <w:pPr>
        <w:spacing w:line="240" w:lineRule="auto"/>
        <w:rPr>
          <w:rFonts w:ascii="Times New Roman" w:eastAsia="Times New Roman" w:hAnsi="Times New Roman" w:cs="Times New Roman"/>
        </w:rPr>
      </w:pPr>
    </w:p>
    <w:p w:rsidR="00BF213B" w:rsidRDefault="00BF213B">
      <w:pPr>
        <w:spacing w:line="240" w:lineRule="auto"/>
        <w:ind w:left="720" w:firstLine="720"/>
        <w:rPr>
          <w:rFonts w:ascii="Times New Roman" w:eastAsia="Times New Roman" w:hAnsi="Times New Roman" w:cs="Times New Roman"/>
          <w:b/>
          <w:sz w:val="24"/>
          <w:szCs w:val="24"/>
        </w:rPr>
      </w:pPr>
    </w:p>
    <w:p w:rsidR="00BF213B" w:rsidRDefault="007E6EB0">
      <w:r>
        <w:br w:type="page"/>
      </w:r>
    </w:p>
    <w:p w:rsidR="00BF213B" w:rsidRDefault="00BF213B">
      <w:pPr>
        <w:spacing w:line="240" w:lineRule="auto"/>
        <w:ind w:left="720" w:firstLine="720"/>
        <w:rPr>
          <w:rFonts w:ascii="Times New Roman" w:eastAsia="Times New Roman" w:hAnsi="Times New Roman" w:cs="Times New Roman"/>
          <w:b/>
          <w:sz w:val="24"/>
          <w:szCs w:val="24"/>
        </w:rPr>
      </w:pPr>
    </w:p>
    <w:p w:rsidR="00BF213B" w:rsidRDefault="007E6EB0">
      <w:pPr>
        <w:spacing w:line="240" w:lineRule="auto"/>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4.2.2 Device compatibility</w:t>
      </w:r>
    </w:p>
    <w:p w:rsidR="00BF213B" w:rsidRDefault="00BF213B">
      <w:pPr>
        <w:spacing w:line="240" w:lineRule="auto"/>
        <w:ind w:left="720" w:firstLine="720"/>
        <w:rPr>
          <w:rFonts w:ascii="Times New Roman" w:eastAsia="Times New Roman" w:hAnsi="Times New Roman" w:cs="Times New Roman"/>
        </w:rPr>
      </w:pPr>
    </w:p>
    <w:p w:rsidR="00BF213B" w:rsidRDefault="007E6EB0">
      <w:pPr>
        <w:spacing w:line="240" w:lineRule="auto"/>
        <w:ind w:left="720" w:firstLine="720"/>
        <w:rPr>
          <w:rFonts w:ascii="Times New Roman" w:eastAsia="Times New Roman" w:hAnsi="Times New Roman" w:cs="Times New Roman"/>
        </w:rPr>
      </w:pPr>
      <w:r>
        <w:rPr>
          <w:rFonts w:ascii="Times New Roman" w:eastAsia="Times New Roman" w:hAnsi="Times New Roman" w:cs="Times New Roman"/>
        </w:rPr>
        <w:t>The pages were also tested on mobile devices. We used Chrome’s inspector to test for responsiveness, and used iPhone 6s and Android phones to test out the actual webpages. Some elements such as the slogan and log in/sign up buttons will scale per page size, and behave differently in different sizes. This allows us to display our website nicely in various screen resolutions.</w:t>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r>
      <w:r>
        <w:rPr>
          <w:noProof/>
        </w:rPr>
        <w:drawing>
          <wp:inline distT="0" distB="0" distL="0" distR="0">
            <wp:extent cx="5943600" cy="3343275"/>
            <wp:effectExtent l="0" t="0" r="0" b="0"/>
            <wp:docPr id="3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7"/>
                    <a:srcRect/>
                    <a:stretch>
                      <a:fillRect/>
                    </a:stretch>
                  </pic:blipFill>
                  <pic:spPr>
                    <a:xfrm>
                      <a:off x="0" y="0"/>
                      <a:ext cx="5943600" cy="3343275"/>
                    </a:xfrm>
                    <a:prstGeom prst="rect">
                      <a:avLst/>
                    </a:prstGeom>
                    <a:ln/>
                  </pic:spPr>
                </pic:pic>
              </a:graphicData>
            </a:graphic>
          </wp:inline>
        </w:drawing>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rPr>
        <w:t>Page on mobile display</w:t>
      </w:r>
    </w:p>
    <w:p w:rsidR="00BF213B" w:rsidRDefault="00BF213B">
      <w:pPr>
        <w:spacing w:line="240" w:lineRule="auto"/>
        <w:ind w:firstLine="720"/>
        <w:rPr>
          <w:rFonts w:ascii="Times New Roman" w:eastAsia="Times New Roman" w:hAnsi="Times New Roman" w:cs="Times New Roman"/>
          <w:b/>
          <w:sz w:val="24"/>
          <w:szCs w:val="24"/>
        </w:rPr>
      </w:pPr>
    </w:p>
    <w:p w:rsidR="00BF213B" w:rsidRDefault="007E6EB0">
      <w:pPr>
        <w:spacing w:line="24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4.3 HTML/CSS validation</w:t>
      </w:r>
    </w:p>
    <w:p w:rsidR="00BF213B" w:rsidRDefault="00BF213B">
      <w:pPr>
        <w:spacing w:line="240" w:lineRule="auto"/>
        <w:rPr>
          <w:rFonts w:ascii="Times New Roman" w:eastAsia="Times New Roman" w:hAnsi="Times New Roman" w:cs="Times New Roman"/>
          <w:b/>
          <w:sz w:val="24"/>
          <w:szCs w:val="24"/>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All pages pass the HTML 5 and CSS validation.</w:t>
      </w: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Appendix</w:t>
      </w: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18"/>
          <w:szCs w:val="18"/>
        </w:rPr>
        <w:t>Team leader:</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Ben Zhang:         </w:t>
      </w:r>
      <w:r>
        <w:rPr>
          <w:rFonts w:ascii="Times New Roman" w:eastAsia="Times New Roman" w:hAnsi="Times New Roman" w:cs="Times New Roman"/>
          <w:sz w:val="18"/>
          <w:szCs w:val="18"/>
        </w:rPr>
        <w:tab/>
        <w:t>A00976551</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18"/>
          <w:szCs w:val="18"/>
        </w:rPr>
        <w:t>Team members:</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Andrew Main:    </w:t>
      </w:r>
      <w:r>
        <w:rPr>
          <w:rFonts w:ascii="Times New Roman" w:eastAsia="Times New Roman" w:hAnsi="Times New Roman" w:cs="Times New Roman"/>
          <w:sz w:val="18"/>
          <w:szCs w:val="18"/>
        </w:rPr>
        <w:tab/>
        <w:t>A00815430</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Phat Le:              </w:t>
      </w:r>
      <w:r>
        <w:rPr>
          <w:rFonts w:ascii="Times New Roman" w:eastAsia="Times New Roman" w:hAnsi="Times New Roman" w:cs="Times New Roman"/>
          <w:sz w:val="18"/>
          <w:szCs w:val="18"/>
        </w:rPr>
        <w:tab/>
        <w:t xml:space="preserve"> A01012144</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Simon Shoban:   </w:t>
      </w:r>
      <w:r>
        <w:rPr>
          <w:rFonts w:ascii="Times New Roman" w:eastAsia="Times New Roman" w:hAnsi="Times New Roman" w:cs="Times New Roman"/>
          <w:sz w:val="18"/>
          <w:szCs w:val="18"/>
        </w:rPr>
        <w:tab/>
        <w:t xml:space="preserve"> A00985653</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Cameron Roberts:  A00966003</w:t>
      </w:r>
    </w:p>
    <w:p w:rsidR="00BF213B" w:rsidRDefault="007E6EB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BF213B" w:rsidRDefault="007E6EB0">
      <w:pPr>
        <w:spacing w:line="24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b/>
          <w:sz w:val="28"/>
          <w:szCs w:val="28"/>
        </w:rPr>
        <w:t>Milestone 2 - Website Hierarchy and layout</w:t>
      </w:r>
    </w:p>
    <w:p w:rsidR="00BF213B" w:rsidRDefault="007E6EB0">
      <w:pPr>
        <w:spacing w:line="24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b/>
          <w:sz w:val="28"/>
          <w:szCs w:val="28"/>
        </w:rPr>
        <w:t>Game Review 8™ Game Review Web System</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w:t>
      </w:r>
      <w:r>
        <w:rPr>
          <w:rFonts w:ascii="Times New Roman" w:eastAsia="Times New Roman" w:hAnsi="Times New Roman" w:cs="Times New Roman"/>
          <w:b/>
          <w:sz w:val="28"/>
          <w:szCs w:val="28"/>
        </w:rPr>
        <w:tab/>
        <w:t xml:space="preserve">    COMP 1536 Group 6</w:t>
      </w:r>
    </w:p>
    <w:p w:rsidR="00BF213B" w:rsidRDefault="007E6EB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                                                                                               </w:t>
      </w:r>
    </w:p>
    <w:p w:rsidR="00BF213B" w:rsidRDefault="007E6EB0">
      <w:pPr>
        <w:spacing w:line="240" w:lineRule="auto"/>
        <w:ind w:left="6480" w:firstLine="720"/>
        <w:rPr>
          <w:rFonts w:ascii="Times New Roman" w:eastAsia="Times New Roman" w:hAnsi="Times New Roman" w:cs="Times New Roman"/>
          <w:sz w:val="24"/>
          <w:szCs w:val="24"/>
        </w:rPr>
      </w:pPr>
      <w:r>
        <w:rPr>
          <w:rFonts w:ascii="Times New Roman" w:eastAsia="Times New Roman" w:hAnsi="Times New Roman" w:cs="Times New Roman"/>
          <w:b/>
          <w:sz w:val="28"/>
          <w:szCs w:val="28"/>
        </w:rPr>
        <w:t>  </w:t>
      </w:r>
      <w:r>
        <w:rPr>
          <w:b/>
        </w:rPr>
        <w:t>Date: 01-28-2017</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Table of Contents</w:t>
      </w:r>
    </w:p>
    <w:p w:rsidR="00BF213B" w:rsidRDefault="00BF213B">
      <w:pPr>
        <w:spacing w:line="240" w:lineRule="auto"/>
        <w:rPr>
          <w:rFonts w:ascii="Times New Roman" w:eastAsia="Times New Roman" w:hAnsi="Times New Roman" w:cs="Times New Roman"/>
          <w:b/>
        </w:rPr>
      </w:pPr>
    </w:p>
    <w:p w:rsidR="00BF213B" w:rsidRDefault="005B3C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1.Project site map</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pg.35</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b/>
      </w:r>
      <w:r w:rsidR="005B3C76">
        <w:rPr>
          <w:rFonts w:ascii="Times New Roman" w:eastAsia="Times New Roman" w:hAnsi="Times New Roman" w:cs="Times New Roman"/>
        </w:rPr>
        <w:t>1.1 Overview</w:t>
      </w:r>
      <w:r w:rsidR="005B3C76">
        <w:rPr>
          <w:rFonts w:ascii="Times New Roman" w:eastAsia="Times New Roman" w:hAnsi="Times New Roman" w:cs="Times New Roman"/>
        </w:rPr>
        <w:tab/>
      </w:r>
      <w:r w:rsidR="005B3C76">
        <w:rPr>
          <w:rFonts w:ascii="Times New Roman" w:eastAsia="Times New Roman" w:hAnsi="Times New Roman" w:cs="Times New Roman"/>
        </w:rPr>
        <w:tab/>
      </w:r>
      <w:r w:rsidR="005B3C76">
        <w:rPr>
          <w:rFonts w:ascii="Times New Roman" w:eastAsia="Times New Roman" w:hAnsi="Times New Roman" w:cs="Times New Roman"/>
        </w:rPr>
        <w:tab/>
      </w:r>
      <w:r w:rsidR="005B3C76">
        <w:rPr>
          <w:rFonts w:ascii="Times New Roman" w:eastAsia="Times New Roman" w:hAnsi="Times New Roman" w:cs="Times New Roman"/>
        </w:rPr>
        <w:tab/>
        <w:t>pg.35</w:t>
      </w: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1.2 Site hie</w:t>
      </w:r>
      <w:r w:rsidR="005B3C76">
        <w:rPr>
          <w:rFonts w:ascii="Times New Roman" w:eastAsia="Times New Roman" w:hAnsi="Times New Roman" w:cs="Times New Roman"/>
        </w:rPr>
        <w:t>rarchy map</w:t>
      </w:r>
      <w:r w:rsidR="005B3C76">
        <w:rPr>
          <w:rFonts w:ascii="Times New Roman" w:eastAsia="Times New Roman" w:hAnsi="Times New Roman" w:cs="Times New Roman"/>
        </w:rPr>
        <w:tab/>
      </w:r>
      <w:r w:rsidR="005B3C76">
        <w:rPr>
          <w:rFonts w:ascii="Times New Roman" w:eastAsia="Times New Roman" w:hAnsi="Times New Roman" w:cs="Times New Roman"/>
        </w:rPr>
        <w:tab/>
      </w:r>
      <w:r w:rsidR="005B3C76">
        <w:rPr>
          <w:rFonts w:ascii="Times New Roman" w:eastAsia="Times New Roman" w:hAnsi="Times New Roman" w:cs="Times New Roman"/>
        </w:rPr>
        <w:tab/>
        <w:t>pg.35</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       </w:t>
      </w:r>
      <w:r>
        <w:rPr>
          <w:rFonts w:ascii="Times New Roman" w:eastAsia="Times New Roman" w:hAnsi="Times New Roman" w:cs="Times New Roman"/>
        </w:rPr>
        <w:tab/>
        <w:t>1.3 Design reasoning</w:t>
      </w:r>
    </w:p>
    <w:p w:rsidR="00BF213B" w:rsidRDefault="00BF213B">
      <w:pPr>
        <w:spacing w:line="240" w:lineRule="auto"/>
        <w:rPr>
          <w:rFonts w:ascii="Times New Roman" w:eastAsia="Times New Roman" w:hAnsi="Times New Roman" w:cs="Times New Roman"/>
          <w:b/>
        </w:rPr>
      </w:pPr>
    </w:p>
    <w:p w:rsidR="00BF213B" w:rsidRDefault="005B3C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2.Page layout</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pg.36</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       </w:t>
      </w:r>
      <w:r w:rsidR="005B3C76">
        <w:rPr>
          <w:rFonts w:ascii="Times New Roman" w:eastAsia="Times New Roman" w:hAnsi="Times New Roman" w:cs="Times New Roman"/>
        </w:rPr>
        <w:tab/>
        <w:t>2.1 Wireframes</w:t>
      </w:r>
      <w:r w:rsidR="005B3C76">
        <w:rPr>
          <w:rFonts w:ascii="Times New Roman" w:eastAsia="Times New Roman" w:hAnsi="Times New Roman" w:cs="Times New Roman"/>
        </w:rPr>
        <w:tab/>
      </w:r>
      <w:r w:rsidR="005B3C76">
        <w:rPr>
          <w:rFonts w:ascii="Times New Roman" w:eastAsia="Times New Roman" w:hAnsi="Times New Roman" w:cs="Times New Roman"/>
        </w:rPr>
        <w:tab/>
      </w:r>
      <w:r w:rsidR="005B3C76">
        <w:rPr>
          <w:rFonts w:ascii="Times New Roman" w:eastAsia="Times New Roman" w:hAnsi="Times New Roman" w:cs="Times New Roman"/>
        </w:rPr>
        <w:tab/>
      </w:r>
      <w:r w:rsidR="005B3C76">
        <w:rPr>
          <w:rFonts w:ascii="Times New Roman" w:eastAsia="Times New Roman" w:hAnsi="Times New Roman" w:cs="Times New Roman"/>
        </w:rPr>
        <w:tab/>
        <w:t>pg.36</w:t>
      </w:r>
    </w:p>
    <w:p w:rsidR="00BF213B" w:rsidRDefault="005B3C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t>2.1.1 Home page</w:t>
      </w:r>
      <w:r>
        <w:rPr>
          <w:rFonts w:ascii="Times New Roman" w:eastAsia="Times New Roman" w:hAnsi="Times New Roman" w:cs="Times New Roman"/>
        </w:rPr>
        <w:tab/>
      </w:r>
      <w:r>
        <w:rPr>
          <w:rFonts w:ascii="Times New Roman" w:eastAsia="Times New Roman" w:hAnsi="Times New Roman" w:cs="Times New Roman"/>
        </w:rPr>
        <w:tab/>
        <w:t>pg.36</w:t>
      </w:r>
    </w:p>
    <w:p w:rsidR="00BF213B" w:rsidRDefault="005B3C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t>2.1.2 Console type page</w:t>
      </w:r>
      <w:r>
        <w:rPr>
          <w:rFonts w:ascii="Times New Roman" w:eastAsia="Times New Roman" w:hAnsi="Times New Roman" w:cs="Times New Roman"/>
        </w:rPr>
        <w:tab/>
      </w:r>
      <w:r>
        <w:rPr>
          <w:rFonts w:ascii="Times New Roman" w:eastAsia="Times New Roman" w:hAnsi="Times New Roman" w:cs="Times New Roman"/>
        </w:rPr>
        <w:tab/>
        <w:t>pg.38</w:t>
      </w:r>
    </w:p>
    <w:p w:rsidR="00BF213B" w:rsidRDefault="00AA0F2D">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t>2.1.3 Device page</w:t>
      </w:r>
      <w:r>
        <w:rPr>
          <w:rFonts w:ascii="Times New Roman" w:eastAsia="Times New Roman" w:hAnsi="Times New Roman" w:cs="Times New Roman"/>
        </w:rPr>
        <w:tab/>
      </w:r>
      <w:r>
        <w:rPr>
          <w:rFonts w:ascii="Times New Roman" w:eastAsia="Times New Roman" w:hAnsi="Times New Roman" w:cs="Times New Roman"/>
        </w:rPr>
        <w:tab/>
        <w:t>pg.39</w:t>
      </w:r>
    </w:p>
    <w:p w:rsidR="00BF213B" w:rsidRDefault="00AA0F2D">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t>2.1.4 Review page</w:t>
      </w:r>
      <w:r>
        <w:rPr>
          <w:rFonts w:ascii="Times New Roman" w:eastAsia="Times New Roman" w:hAnsi="Times New Roman" w:cs="Times New Roman"/>
        </w:rPr>
        <w:tab/>
      </w:r>
      <w:r>
        <w:rPr>
          <w:rFonts w:ascii="Times New Roman" w:eastAsia="Times New Roman" w:hAnsi="Times New Roman" w:cs="Times New Roman"/>
        </w:rPr>
        <w:tab/>
        <w:t>pg.40</w:t>
      </w:r>
    </w:p>
    <w:p w:rsidR="00BF213B" w:rsidRDefault="00AA0F2D">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t>2.1.5 About page</w:t>
      </w:r>
      <w:r>
        <w:rPr>
          <w:rFonts w:ascii="Times New Roman" w:eastAsia="Times New Roman" w:hAnsi="Times New Roman" w:cs="Times New Roman"/>
        </w:rPr>
        <w:tab/>
      </w:r>
      <w:r>
        <w:rPr>
          <w:rFonts w:ascii="Times New Roman" w:eastAsia="Times New Roman" w:hAnsi="Times New Roman" w:cs="Times New Roman"/>
        </w:rPr>
        <w:tab/>
        <w:t>pg.41</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t xml:space="preserve">2.1.6 Sign </w:t>
      </w:r>
      <w:r w:rsidR="00AA0F2D">
        <w:rPr>
          <w:rFonts w:ascii="Times New Roman" w:eastAsia="Times New Roman" w:hAnsi="Times New Roman" w:cs="Times New Roman"/>
        </w:rPr>
        <w:t>up page</w:t>
      </w:r>
      <w:r w:rsidR="00AA0F2D">
        <w:rPr>
          <w:rFonts w:ascii="Times New Roman" w:eastAsia="Times New Roman" w:hAnsi="Times New Roman" w:cs="Times New Roman"/>
        </w:rPr>
        <w:tab/>
      </w:r>
      <w:r w:rsidR="00AA0F2D">
        <w:rPr>
          <w:rFonts w:ascii="Times New Roman" w:eastAsia="Times New Roman" w:hAnsi="Times New Roman" w:cs="Times New Roman"/>
        </w:rPr>
        <w:tab/>
        <w:t>pg.42</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       </w:t>
      </w:r>
      <w:r>
        <w:rPr>
          <w:rFonts w:ascii="Times New Roman" w:eastAsia="Times New Roman" w:hAnsi="Times New Roman" w:cs="Times New Roman"/>
        </w:rPr>
        <w:tab/>
      </w:r>
      <w:r w:rsidR="00AA0F2D">
        <w:rPr>
          <w:rFonts w:ascii="Times New Roman" w:eastAsia="Times New Roman" w:hAnsi="Times New Roman" w:cs="Times New Roman"/>
        </w:rPr>
        <w:t>2.2 Proposed color scheme</w:t>
      </w:r>
      <w:r w:rsidR="00AA0F2D">
        <w:rPr>
          <w:rFonts w:ascii="Times New Roman" w:eastAsia="Times New Roman" w:hAnsi="Times New Roman" w:cs="Times New Roman"/>
        </w:rPr>
        <w:tab/>
      </w:r>
      <w:r w:rsidR="00AA0F2D">
        <w:rPr>
          <w:rFonts w:ascii="Times New Roman" w:eastAsia="Times New Roman" w:hAnsi="Times New Roman" w:cs="Times New Roman"/>
        </w:rPr>
        <w:tab/>
        <w:t>pg.43</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r>
      <w:r w:rsidR="00AA0F2D">
        <w:rPr>
          <w:rFonts w:ascii="Times New Roman" w:eastAsia="Times New Roman" w:hAnsi="Times New Roman" w:cs="Times New Roman"/>
        </w:rPr>
        <w:tab/>
        <w:t>2.2.1 Color scheme design</w:t>
      </w:r>
      <w:r w:rsidR="00AA0F2D">
        <w:rPr>
          <w:rFonts w:ascii="Times New Roman" w:eastAsia="Times New Roman" w:hAnsi="Times New Roman" w:cs="Times New Roman"/>
        </w:rPr>
        <w:tab/>
        <w:t>pg.44</w:t>
      </w:r>
    </w:p>
    <w:p w:rsidR="00BF213B" w:rsidRDefault="00AA0F2D">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t>2.3 Print layout</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pg.45</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       </w:t>
      </w:r>
      <w:r>
        <w:rPr>
          <w:rFonts w:ascii="Times New Roman" w:eastAsia="Times New Roman" w:hAnsi="Times New Roman" w:cs="Times New Roman"/>
        </w:rPr>
        <w:tab/>
      </w:r>
      <w:r w:rsidR="00D0042B">
        <w:rPr>
          <w:rFonts w:ascii="Times New Roman" w:eastAsia="Times New Roman" w:hAnsi="Times New Roman" w:cs="Times New Roman"/>
        </w:rPr>
        <w:t>2.4 Page design reasoning</w:t>
      </w:r>
      <w:r w:rsidR="00D0042B">
        <w:rPr>
          <w:rFonts w:ascii="Times New Roman" w:eastAsia="Times New Roman" w:hAnsi="Times New Roman" w:cs="Times New Roman"/>
        </w:rPr>
        <w:tab/>
      </w:r>
      <w:r w:rsidR="00D0042B">
        <w:rPr>
          <w:rFonts w:ascii="Times New Roman" w:eastAsia="Times New Roman" w:hAnsi="Times New Roman" w:cs="Times New Roman"/>
        </w:rPr>
        <w:tab/>
        <w:t>pg.46</w:t>
      </w:r>
    </w:p>
    <w:p w:rsidR="00BF213B" w:rsidRDefault="00BF213B">
      <w:pPr>
        <w:spacing w:line="240" w:lineRule="auto"/>
        <w:rPr>
          <w:rFonts w:ascii="Times New Roman" w:eastAsia="Times New Roman" w:hAnsi="Times New Roman" w:cs="Times New Roman"/>
          <w:b/>
        </w:rPr>
      </w:pPr>
    </w:p>
    <w:p w:rsidR="00BF213B" w:rsidRDefault="00D0042B">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3. Revised changes</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pg.46</w:t>
      </w:r>
    </w:p>
    <w:p w:rsidR="00BF213B" w:rsidRDefault="00BF213B">
      <w:pPr>
        <w:spacing w:line="240" w:lineRule="auto"/>
        <w:rPr>
          <w:rFonts w:ascii="Times New Roman" w:eastAsia="Times New Roman" w:hAnsi="Times New Roman" w:cs="Times New Roman"/>
          <w:sz w:val="24"/>
          <w:szCs w:val="24"/>
        </w:rPr>
      </w:pPr>
    </w:p>
    <w:p w:rsidR="00BF213B" w:rsidRDefault="00D0042B">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Appendix</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pg.47</w:t>
      </w:r>
    </w:p>
    <w:p w:rsidR="00BF213B" w:rsidRDefault="00BF213B">
      <w:pPr>
        <w:spacing w:line="240" w:lineRule="auto"/>
        <w:rPr>
          <w:rFonts w:ascii="Times New Roman" w:eastAsia="Times New Roman" w:hAnsi="Times New Roman" w:cs="Times New Roman"/>
          <w:sz w:val="24"/>
          <w:szCs w:val="24"/>
        </w:rPr>
      </w:pPr>
    </w:p>
    <w:p w:rsidR="00BF213B" w:rsidRDefault="00BF213B">
      <w:pPr>
        <w:spacing w:line="240" w:lineRule="auto"/>
        <w:rPr>
          <w:rFonts w:ascii="Times New Roman" w:eastAsia="Times New Roman" w:hAnsi="Times New Roman" w:cs="Times New Roman"/>
          <w:sz w:val="24"/>
          <w:szCs w:val="24"/>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624D16" w:rsidRDefault="00624D16">
      <w:pPr>
        <w:spacing w:line="240" w:lineRule="auto"/>
        <w:rPr>
          <w:rFonts w:ascii="Times New Roman" w:eastAsia="Times New Roman" w:hAnsi="Times New Roman" w:cs="Times New Roman"/>
          <w:b/>
          <w:sz w:val="28"/>
          <w:szCs w:val="28"/>
        </w:rPr>
      </w:pPr>
    </w:p>
    <w:p w:rsidR="00624D16" w:rsidRDefault="00624D16">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1.Project Site Map</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b/>
      </w: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The project site map describes the hierarchical relationships between web pages, and provides a clear view on navigational structure.</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1.1 Overview</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Game Reviews 8™ Web system uses a 4-layer structural design consisting of: the main page, console type page, device page, and reviews page. The home page is the main page where users have access to the most popular articles, a list of upcoming games, the signup page, as well as navigate to a console type page for specific reviews. Upon entering the console type page, users can click further into the device they want, and bringing them to a list of reviews for that device.</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If a user knows exactly which device they want to read reviews for, they can also select the device from a drop-down menu when hovering over the console type navigational bars for fast travel. In addition, users can login or sign up for an account by clicking the login/sign up button to the top right of the main page, as well as read about the website at the About page.</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1.2 Site Hierarchy Map</w:t>
      </w:r>
      <w:r>
        <w:rPr>
          <w:noProof/>
        </w:rPr>
        <w:drawing>
          <wp:inline distT="0" distB="0" distL="0" distR="0">
            <wp:extent cx="5943600" cy="2543175"/>
            <wp:effectExtent l="0" t="0" r="0" b="0"/>
            <wp:docPr id="41" name="image90.png" descr="https://lh4.googleusercontent.com/AJOcWaFrJy8oLuRJ-7W-Ie_WHoeBNbXZTEHPP-qrBFXaV2TSWD0xkt6yIpU0wT-DLN555SN9KqK1QMIrIBb91cPYtIjbefYc0mb5ls7xchG6PdEreX-qgYE6RZVLRTne1cdf255U"/>
            <wp:cNvGraphicFramePr/>
            <a:graphic xmlns:a="http://schemas.openxmlformats.org/drawingml/2006/main">
              <a:graphicData uri="http://schemas.openxmlformats.org/drawingml/2006/picture">
                <pic:pic xmlns:pic="http://schemas.openxmlformats.org/drawingml/2006/picture">
                  <pic:nvPicPr>
                    <pic:cNvPr id="0" name="image90.png" descr="https://lh4.googleusercontent.com/AJOcWaFrJy8oLuRJ-7W-Ie_WHoeBNbXZTEHPP-qrBFXaV2TSWD0xkt6yIpU0wT-DLN555SN9KqK1QMIrIBb91cPYtIjbefYc0mb5ls7xchG6PdEreX-qgYE6RZVLRTne1cdf255U"/>
                    <pic:cNvPicPr preferRelativeResize="0"/>
                  </pic:nvPicPr>
                  <pic:blipFill>
                    <a:blip r:embed="rId48"/>
                    <a:srcRect b="44743"/>
                    <a:stretch>
                      <a:fillRect/>
                    </a:stretch>
                  </pic:blipFill>
                  <pic:spPr>
                    <a:xfrm>
                      <a:off x="0" y="0"/>
                      <a:ext cx="5943600" cy="2543175"/>
                    </a:xfrm>
                    <a:prstGeom prst="rect">
                      <a:avLst/>
                    </a:prstGeom>
                    <a:ln/>
                  </pic:spPr>
                </pic:pic>
              </a:graphicData>
            </a:graphic>
          </wp:inline>
        </w:drawing>
      </w:r>
    </w:p>
    <w:p w:rsidR="00BF213B" w:rsidRDefault="007E6EB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The site hierarchy map above describes how users can navigate through the web system and gain access to their desired reviews. Note that all websites will have access to the navigational bar, thus being able to return to the main page or go to any console type/device pages, but for simplicity their relationships are not shown here.</w:t>
      </w:r>
    </w:p>
    <w:p w:rsidR="00BF213B" w:rsidRDefault="00BF213B">
      <w:pPr>
        <w:spacing w:after="240" w:line="240" w:lineRule="auto"/>
        <w:rPr>
          <w:rFonts w:ascii="Times New Roman" w:eastAsia="Times New Roman" w:hAnsi="Times New Roman" w:cs="Times New Roman"/>
          <w:sz w:val="24"/>
          <w:szCs w:val="24"/>
        </w:rPr>
      </w:pP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1.3 Design Decisions</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t xml:space="preserve">The system employs categorization by console types, because console types are clear and distinct, where as categorization by genre will have too many genres and becomes difficult to manage, and other major game review websites such as IGN and Gamespot also categorizes their reviews based on console </w:t>
      </w:r>
      <w:r>
        <w:rPr>
          <w:rFonts w:ascii="Times New Roman" w:eastAsia="Times New Roman" w:hAnsi="Times New Roman" w:cs="Times New Roman"/>
        </w:rPr>
        <w:lastRenderedPageBreak/>
        <w:t>types.</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The system allows user to either navigate layer by layer through the navigational bar, or directly through the drop-down menus. This ensures newcomers will not be overwhelmed by the website structure, and are guided by the clear navigation bar; while experienced users will be able to utilize the drop-down menu for a quicker access.</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If a user logs into their account at any page, they are then returned to their previous page where they left off, this will create a smoother user experience.</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2.Page Layout</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t>Great Reviews 8™ websites will all contain the same header bar, with the website logo to the left, and the login, sign up, and search bars to the right. The navigation bar is then displayed below the header bar; main contents for the page is displayed below navigation bar, and the layout for main content differs for each page, followed by a common footer, which contains the copyright claim and social media links.</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2.1 Wireframes</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r>
    </w:p>
    <w:p w:rsidR="00BF213B" w:rsidRDefault="007E6EB0">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b/>
        </w:rPr>
        <w:t>2.1.1 Home Page</w:t>
      </w:r>
      <w:r>
        <w:rPr>
          <w:noProof/>
        </w:rPr>
        <w:drawing>
          <wp:anchor distT="0" distB="0" distL="114300" distR="114300" simplePos="0" relativeHeight="251658240" behindDoc="0" locked="0" layoutInCell="0" hidden="0" allowOverlap="1">
            <wp:simplePos x="0" y="0"/>
            <wp:positionH relativeFrom="margin">
              <wp:posOffset>-183002</wp:posOffset>
            </wp:positionH>
            <wp:positionV relativeFrom="paragraph">
              <wp:posOffset>243675</wp:posOffset>
            </wp:positionV>
            <wp:extent cx="5943600" cy="4110038"/>
            <wp:effectExtent l="0" t="0" r="0" b="0"/>
            <wp:wrapTopAndBottom distT="0" distB="0"/>
            <wp:docPr id="23" name="image54.png" descr="https://lh4.googleusercontent.com/wvSJf37U527VMZ6Ma8r8PAo67FpBmiIQOepNYbAajVGHoo1MlTW9Hanq6HZT0sfIywJP5b3S9zvydb7496gnDtIBRv2pIrickzYXl7ZE5SsethuGfZgI1fPzl9fi4ZWW3AEYssB1"/>
            <wp:cNvGraphicFramePr/>
            <a:graphic xmlns:a="http://schemas.openxmlformats.org/drawingml/2006/main">
              <a:graphicData uri="http://schemas.openxmlformats.org/drawingml/2006/picture">
                <pic:pic xmlns:pic="http://schemas.openxmlformats.org/drawingml/2006/picture">
                  <pic:nvPicPr>
                    <pic:cNvPr id="0" name="image54.png" descr="https://lh4.googleusercontent.com/wvSJf37U527VMZ6Ma8r8PAo67FpBmiIQOepNYbAajVGHoo1MlTW9Hanq6HZT0sfIywJP5b3S9zvydb7496gnDtIBRv2pIrickzYXl7ZE5SsethuGfZgI1fPzl9fi4ZWW3AEYssB1"/>
                    <pic:cNvPicPr preferRelativeResize="0"/>
                  </pic:nvPicPr>
                  <pic:blipFill>
                    <a:blip r:embed="rId49"/>
                    <a:srcRect b="10700"/>
                    <a:stretch>
                      <a:fillRect/>
                    </a:stretch>
                  </pic:blipFill>
                  <pic:spPr>
                    <a:xfrm>
                      <a:off x="0" y="0"/>
                      <a:ext cx="5943600" cy="4110038"/>
                    </a:xfrm>
                    <a:prstGeom prst="rect">
                      <a:avLst/>
                    </a:prstGeom>
                    <a:ln/>
                  </pic:spPr>
                </pic:pic>
              </a:graphicData>
            </a:graphic>
          </wp:anchor>
        </w:drawing>
      </w:r>
    </w:p>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b/>
        </w:rPr>
        <w:tab/>
      </w:r>
    </w:p>
    <w:p w:rsidR="00BF213B" w:rsidRDefault="007E6EB0">
      <w:pPr>
        <w:spacing w:line="240" w:lineRule="auto"/>
        <w:ind w:firstLine="720"/>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rPr>
        <w:t xml:space="preserve">The main page consists of a large banner for the most popular article, followed by a </w:t>
      </w:r>
      <w:r>
        <w:rPr>
          <w:rFonts w:ascii="Times New Roman" w:eastAsia="Times New Roman" w:hAnsi="Times New Roman" w:cs="Times New Roman"/>
        </w:rPr>
        <w:lastRenderedPageBreak/>
        <w:t>column of newest reviews, beside a list of upcoming games.</w:t>
      </w:r>
    </w:p>
    <w:p w:rsidR="00BF213B" w:rsidRDefault="00BF213B">
      <w:pPr>
        <w:spacing w:line="240" w:lineRule="auto"/>
        <w:ind w:firstLine="720"/>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The bottom of the main page contains the footer with the legal declarations of the website, and the social media links to the right.</w:t>
      </w:r>
      <w:r>
        <w:rPr>
          <w:rFonts w:ascii="Times New Roman" w:eastAsia="Times New Roman" w:hAnsi="Times New Roman" w:cs="Times New Roman"/>
          <w:sz w:val="24"/>
          <w:szCs w:val="24"/>
        </w:rPr>
        <w:br/>
      </w:r>
      <w:r>
        <w:rPr>
          <w:noProof/>
        </w:rPr>
        <w:drawing>
          <wp:anchor distT="0" distB="0" distL="114300" distR="114300" simplePos="0" relativeHeight="251659264" behindDoc="0" locked="0" layoutInCell="0" hidden="0" allowOverlap="1">
            <wp:simplePos x="0" y="0"/>
            <wp:positionH relativeFrom="margin">
              <wp:posOffset>0</wp:posOffset>
            </wp:positionH>
            <wp:positionV relativeFrom="paragraph">
              <wp:posOffset>0</wp:posOffset>
            </wp:positionV>
            <wp:extent cx="5943600" cy="4067175"/>
            <wp:effectExtent l="0" t="0" r="0" b="0"/>
            <wp:wrapSquare wrapText="bothSides" distT="0" distB="0" distL="114300" distR="114300"/>
            <wp:docPr id="19" name="image49.png" descr="https://lh5.googleusercontent.com/RYeIfoWLrmufsusMXKuflVcxnKUuBD7k-EYgcbubC-nChzuy2yNBlODTsxNTjLrzOuKddnkg86vK5IbcDp5p_Jo79nrcxQihmFt4mfgLIhOO4YXMi6b3Y5VoWJnNl2rax2u-pRQ1"/>
            <wp:cNvGraphicFramePr/>
            <a:graphic xmlns:a="http://schemas.openxmlformats.org/drawingml/2006/main">
              <a:graphicData uri="http://schemas.openxmlformats.org/drawingml/2006/picture">
                <pic:pic xmlns:pic="http://schemas.openxmlformats.org/drawingml/2006/picture">
                  <pic:nvPicPr>
                    <pic:cNvPr id="0" name="image49.png" descr="https://lh5.googleusercontent.com/RYeIfoWLrmufsusMXKuflVcxnKUuBD7k-EYgcbubC-nChzuy2yNBlODTsxNTjLrzOuKddnkg86vK5IbcDp5p_Jo79nrcxQihmFt4mfgLIhOO4YXMi6b3Y5VoWJnNl2rax2u-pRQ1"/>
                    <pic:cNvPicPr preferRelativeResize="0"/>
                  </pic:nvPicPr>
                  <pic:blipFill>
                    <a:blip r:embed="rId50"/>
                    <a:srcRect b="11630"/>
                    <a:stretch>
                      <a:fillRect/>
                    </a:stretch>
                  </pic:blipFill>
                  <pic:spPr>
                    <a:xfrm>
                      <a:off x="0" y="0"/>
                      <a:ext cx="5943600" cy="4067175"/>
                    </a:xfrm>
                    <a:prstGeom prst="rect">
                      <a:avLst/>
                    </a:prstGeom>
                    <a:ln/>
                  </pic:spPr>
                </pic:pic>
              </a:graphicData>
            </a:graphic>
          </wp:anchor>
        </w:drawing>
      </w: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7E6EB0">
      <w:pPr>
        <w:spacing w:line="240" w:lineRule="auto"/>
        <w:ind w:left="720" w:firstLine="720"/>
        <w:rPr>
          <w:rFonts w:ascii="Times New Roman" w:eastAsia="Times New Roman" w:hAnsi="Times New Roman" w:cs="Times New Roman"/>
          <w:b/>
        </w:rPr>
      </w:pPr>
      <w:r>
        <w:rPr>
          <w:rFonts w:ascii="Times New Roman" w:eastAsia="Times New Roman" w:hAnsi="Times New Roman" w:cs="Times New Roman"/>
          <w:b/>
        </w:rPr>
        <w:t>2.1.2 Console Type page</w:t>
      </w:r>
    </w:p>
    <w:p w:rsidR="00BF213B" w:rsidRDefault="00BF213B">
      <w:pPr>
        <w:spacing w:line="240" w:lineRule="auto"/>
        <w:ind w:left="720" w:firstLine="720"/>
        <w:rPr>
          <w:rFonts w:ascii="Times New Roman" w:eastAsia="Times New Roman" w:hAnsi="Times New Roman" w:cs="Times New Roman"/>
          <w:sz w:val="24"/>
          <w:szCs w:val="24"/>
        </w:rPr>
      </w:pP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noProof/>
        </w:rPr>
        <w:drawing>
          <wp:inline distT="0" distB="0" distL="0" distR="0">
            <wp:extent cx="5951197" cy="5106042"/>
            <wp:effectExtent l="0" t="0" r="0" b="0"/>
            <wp:docPr id="43" name="image92.png" descr="https://lh3.googleusercontent.com/ty1jTUUDdjelLt1Fg42ucOKeBOMgCrs0hYcfxJjTJbVgLmmiEZJnJsOuxVaEMczHN9ZfQoxjHYC47_qow3wsPuk0rXabQnAjeNdf_k9GFFAlsqu8E19SLFDFTVuEbGLP038AjFZi"/>
            <wp:cNvGraphicFramePr/>
            <a:graphic xmlns:a="http://schemas.openxmlformats.org/drawingml/2006/main">
              <a:graphicData uri="http://schemas.openxmlformats.org/drawingml/2006/picture">
                <pic:pic xmlns:pic="http://schemas.openxmlformats.org/drawingml/2006/picture">
                  <pic:nvPicPr>
                    <pic:cNvPr id="0" name="image92.png" descr="https://lh3.googleusercontent.com/ty1jTUUDdjelLt1Fg42ucOKeBOMgCrs0hYcfxJjTJbVgLmmiEZJnJsOuxVaEMczHN9ZfQoxjHYC47_qow3wsPuk0rXabQnAjeNdf_k9GFFAlsqu8E19SLFDFTVuEbGLP038AjFZi"/>
                    <pic:cNvPicPr preferRelativeResize="0"/>
                  </pic:nvPicPr>
                  <pic:blipFill>
                    <a:blip r:embed="rId51"/>
                    <a:srcRect b="29273"/>
                    <a:stretch>
                      <a:fillRect/>
                    </a:stretch>
                  </pic:blipFill>
                  <pic:spPr>
                    <a:xfrm>
                      <a:off x="0" y="0"/>
                      <a:ext cx="5951197" cy="5106042"/>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t>The Console type page mainly consists of the different devices in that console type, each device type is illustrated by large images.</w:t>
      </w:r>
      <w:ins w:id="0" w:author="Ben Zhang" w:date="2017-02-15T10:09:00Z">
        <w:r>
          <w:rPr>
            <w:rFonts w:ascii="Times New Roman" w:eastAsia="Times New Roman" w:hAnsi="Times New Roman" w:cs="Times New Roman"/>
          </w:rPr>
          <w:t xml:space="preserve"> Also, the console system’s specifications will be listed in a table down below. </w:t>
        </w:r>
      </w:ins>
    </w:p>
    <w:p w:rsidR="00BF213B" w:rsidRDefault="00BF213B">
      <w:pPr>
        <w:spacing w:line="240" w:lineRule="auto"/>
        <w:rPr>
          <w:rFonts w:ascii="Times New Roman" w:eastAsia="Times New Roman" w:hAnsi="Times New Roman" w:cs="Times New Roman"/>
          <w:sz w:val="24"/>
          <w:szCs w:val="24"/>
        </w:rPr>
      </w:pPr>
    </w:p>
    <w:p w:rsidR="00BF213B" w:rsidRDefault="00BF213B">
      <w:pPr>
        <w:spacing w:line="240" w:lineRule="auto"/>
        <w:rPr>
          <w:rFonts w:ascii="Times New Roman" w:eastAsia="Times New Roman" w:hAnsi="Times New Roman" w:cs="Times New Roman"/>
          <w:sz w:val="24"/>
          <w:szCs w:val="24"/>
        </w:rPr>
      </w:pPr>
    </w:p>
    <w:p w:rsidR="00BF213B" w:rsidRDefault="00BF213B">
      <w:pPr>
        <w:spacing w:line="240" w:lineRule="auto"/>
        <w:rPr>
          <w:rFonts w:ascii="Times New Roman" w:eastAsia="Times New Roman" w:hAnsi="Times New Roman" w:cs="Times New Roman"/>
          <w:sz w:val="24"/>
          <w:szCs w:val="24"/>
        </w:rPr>
      </w:pPr>
    </w:p>
    <w:p w:rsidR="00BF213B" w:rsidRDefault="00BF213B">
      <w:pPr>
        <w:spacing w:line="240" w:lineRule="auto"/>
        <w:rPr>
          <w:rFonts w:ascii="Times New Roman" w:eastAsia="Times New Roman" w:hAnsi="Times New Roman" w:cs="Times New Roman"/>
          <w:sz w:val="24"/>
          <w:szCs w:val="24"/>
        </w:rPr>
      </w:pPr>
    </w:p>
    <w:p w:rsidR="005B3C76" w:rsidRDefault="005B3C76">
      <w:pPr>
        <w:spacing w:line="240" w:lineRule="auto"/>
        <w:rPr>
          <w:rFonts w:ascii="Times New Roman" w:eastAsia="Times New Roman" w:hAnsi="Times New Roman" w:cs="Times New Roman"/>
          <w:sz w:val="24"/>
          <w:szCs w:val="24"/>
        </w:rPr>
      </w:pPr>
    </w:p>
    <w:p w:rsidR="005B3C76" w:rsidRDefault="005B3C76">
      <w:pPr>
        <w:spacing w:line="240" w:lineRule="auto"/>
        <w:rPr>
          <w:rFonts w:ascii="Times New Roman" w:eastAsia="Times New Roman" w:hAnsi="Times New Roman" w:cs="Times New Roman"/>
          <w:sz w:val="24"/>
          <w:szCs w:val="24"/>
        </w:rPr>
      </w:pPr>
    </w:p>
    <w:p w:rsidR="005B3C76" w:rsidRDefault="005B3C76">
      <w:pPr>
        <w:spacing w:line="240" w:lineRule="auto"/>
        <w:rPr>
          <w:rFonts w:ascii="Times New Roman" w:eastAsia="Times New Roman" w:hAnsi="Times New Roman" w:cs="Times New Roman"/>
          <w:sz w:val="24"/>
          <w:szCs w:val="24"/>
        </w:rPr>
      </w:pPr>
    </w:p>
    <w:p w:rsidR="005B3C76" w:rsidRDefault="005B3C76">
      <w:pPr>
        <w:spacing w:line="240" w:lineRule="auto"/>
        <w:rPr>
          <w:rFonts w:ascii="Times New Roman" w:eastAsia="Times New Roman" w:hAnsi="Times New Roman" w:cs="Times New Roman"/>
          <w:sz w:val="24"/>
          <w:szCs w:val="24"/>
        </w:rPr>
      </w:pPr>
    </w:p>
    <w:p w:rsidR="00BF213B" w:rsidRDefault="007E6EB0">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b/>
        </w:rPr>
        <w:t>2.1.3 Device page</w:t>
      </w:r>
    </w:p>
    <w:p w:rsidR="00BF213B" w:rsidRDefault="00BF213B">
      <w:pPr>
        <w:spacing w:line="240" w:lineRule="auto"/>
        <w:rPr>
          <w:rFonts w:ascii="Times New Roman" w:eastAsia="Times New Roman" w:hAnsi="Times New Roman" w:cs="Times New Roman"/>
          <w:sz w:val="24"/>
          <w:szCs w:val="24"/>
        </w:rPr>
      </w:pPr>
    </w:p>
    <w:p w:rsidR="00BF213B" w:rsidRDefault="00BF213B">
      <w:pPr>
        <w:spacing w:line="240" w:lineRule="auto"/>
        <w:rPr>
          <w:rFonts w:ascii="Times New Roman" w:eastAsia="Times New Roman" w:hAnsi="Times New Roman" w:cs="Times New Roman"/>
          <w:sz w:val="24"/>
          <w:szCs w:val="24"/>
        </w:rPr>
      </w:pP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noProof/>
        </w:rPr>
        <w:drawing>
          <wp:inline distT="0" distB="0" distL="0" distR="0">
            <wp:extent cx="5858543" cy="5045155"/>
            <wp:effectExtent l="0" t="0" r="0" b="0"/>
            <wp:docPr id="44" name="image93.png" descr="https://lh5.googleusercontent.com/RgtQYRtrfhn6JIYluQ8b3ohziyGDRePNFozaZkEG1yqnhkamjOrVuklD6RK_4zdyN4sVKxnJf9Z-Ctjrnj1eLRZkFFKHP9v3EOQjG6kcpJWb7WDx9aSSzWsgazMJtKzemh4kw9HQ"/>
            <wp:cNvGraphicFramePr/>
            <a:graphic xmlns:a="http://schemas.openxmlformats.org/drawingml/2006/main">
              <a:graphicData uri="http://schemas.openxmlformats.org/drawingml/2006/picture">
                <pic:pic xmlns:pic="http://schemas.openxmlformats.org/drawingml/2006/picture">
                  <pic:nvPicPr>
                    <pic:cNvPr id="0" name="image93.png" descr="https://lh5.googleusercontent.com/RgtQYRtrfhn6JIYluQ8b3ohziyGDRePNFozaZkEG1yqnhkamjOrVuklD6RK_4zdyN4sVKxnJf9Z-Ctjrnj1eLRZkFFKHP9v3EOQjG6kcpJWb7WDx9aSSzWsgazMJtKzemh4kw9HQ"/>
                    <pic:cNvPicPr preferRelativeResize="0"/>
                  </pic:nvPicPr>
                  <pic:blipFill>
                    <a:blip r:embed="rId52"/>
                    <a:srcRect b="30771"/>
                    <a:stretch>
                      <a:fillRect/>
                    </a:stretch>
                  </pic:blipFill>
                  <pic:spPr>
                    <a:xfrm>
                      <a:off x="0" y="0"/>
                      <a:ext cx="5858543" cy="5045155"/>
                    </a:xfrm>
                    <a:prstGeom prst="rect">
                      <a:avLst/>
                    </a:prstGeom>
                    <a:ln/>
                  </pic:spPr>
                </pic:pic>
              </a:graphicData>
            </a:graphic>
          </wp:inline>
        </w:drawing>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r>
    </w:p>
    <w:p w:rsidR="00BF213B" w:rsidRDefault="007E6EB0">
      <w:pPr>
        <w:spacing w:line="240" w:lineRule="auto"/>
        <w:rPr>
          <w:del w:id="1" w:author="Ben Zhang" w:date="2017-02-15T10:16:00Z"/>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t>The device page consists of the device type</w:t>
      </w:r>
      <w:ins w:id="2" w:author="Ben Zhang" w:date="2017-02-15T10:19:00Z">
        <w:r>
          <w:rPr>
            <w:rFonts w:ascii="Times New Roman" w:eastAsia="Times New Roman" w:hAnsi="Times New Roman" w:cs="Times New Roman"/>
          </w:rPr>
          <w:t xml:space="preserve"> and the newest review up top,</w:t>
        </w:r>
      </w:ins>
      <w:del w:id="3" w:author="Ben Zhang" w:date="2017-02-15T10:19:00Z">
        <w:r>
          <w:rPr>
            <w:rFonts w:ascii="Times New Roman" w:eastAsia="Times New Roman" w:hAnsi="Times New Roman" w:cs="Times New Roman"/>
          </w:rPr>
          <w:delText xml:space="preserve"> and name on top</w:delText>
        </w:r>
      </w:del>
      <w:r>
        <w:rPr>
          <w:rFonts w:ascii="Times New Roman" w:eastAsia="Times New Roman" w:hAnsi="Times New Roman" w:cs="Times New Roman"/>
        </w:rPr>
        <w:t>, followed by the lists of reviews for that device. Each review is accompanied by an image to complement the visuals, followed by the article title, a short description of the review, and the time of the post.</w:t>
      </w:r>
    </w:p>
    <w:p w:rsidR="00BF213B" w:rsidRDefault="007E6EB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BF213B" w:rsidRDefault="007E6EB0">
      <w:pPr>
        <w:spacing w:after="240" w:line="240" w:lineRule="auto"/>
        <w:ind w:left="720" w:firstLine="720"/>
        <w:rPr>
          <w:rFonts w:ascii="Times New Roman" w:eastAsia="Times New Roman" w:hAnsi="Times New Roman" w:cs="Times New Roman"/>
          <w:b/>
        </w:rPr>
      </w:pPr>
      <w:r>
        <w:rPr>
          <w:rFonts w:ascii="Times New Roman" w:eastAsia="Times New Roman" w:hAnsi="Times New Roman" w:cs="Times New Roman"/>
          <w:b/>
        </w:rPr>
        <w:t>2.1.4 Review page</w:t>
      </w:r>
    </w:p>
    <w:p w:rsidR="00BF213B" w:rsidRDefault="007E6EB0">
      <w:pPr>
        <w:spacing w:after="240" w:line="240" w:lineRule="auto"/>
        <w:rPr>
          <w:rFonts w:ascii="Times New Roman" w:eastAsia="Times New Roman" w:hAnsi="Times New Roman" w:cs="Times New Roman"/>
          <w:b/>
        </w:rPr>
      </w:pPr>
      <w:r>
        <w:rPr>
          <w:noProof/>
        </w:rPr>
        <w:drawing>
          <wp:inline distT="0" distB="0" distL="0" distR="0">
            <wp:extent cx="5935980" cy="4587240"/>
            <wp:effectExtent l="0" t="0" r="0" b="0"/>
            <wp:docPr id="45" name="image94.png" descr="C:\Users\benzh\Downloads\Review - Home.png"/>
            <wp:cNvGraphicFramePr/>
            <a:graphic xmlns:a="http://schemas.openxmlformats.org/drawingml/2006/main">
              <a:graphicData uri="http://schemas.openxmlformats.org/drawingml/2006/picture">
                <pic:pic xmlns:pic="http://schemas.openxmlformats.org/drawingml/2006/picture">
                  <pic:nvPicPr>
                    <pic:cNvPr id="0" name="image94.png" descr="C:\Users\benzh\Downloads\Review - Home.png"/>
                    <pic:cNvPicPr preferRelativeResize="0"/>
                  </pic:nvPicPr>
                  <pic:blipFill>
                    <a:blip r:embed="rId53"/>
                    <a:srcRect/>
                    <a:stretch>
                      <a:fillRect/>
                    </a:stretch>
                  </pic:blipFill>
                  <pic:spPr>
                    <a:xfrm>
                      <a:off x="0" y="0"/>
                      <a:ext cx="5935980" cy="4587240"/>
                    </a:xfrm>
                    <a:prstGeom prst="rect">
                      <a:avLst/>
                    </a:prstGeom>
                    <a:ln/>
                  </pic:spPr>
                </pic:pic>
              </a:graphicData>
            </a:graphic>
          </wp:inline>
        </w:drawing>
      </w:r>
    </w:p>
    <w:p w:rsidR="00BF213B" w:rsidRDefault="007E6EB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rsidR="00BF213B" w:rsidRDefault="007E6EB0">
      <w:pPr>
        <w:spacing w:line="240" w:lineRule="auto"/>
        <w:ind w:left="720" w:firstLine="720"/>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 xml:space="preserve">The Review page contains the review article title, followed by the related information of the article, such as the published date, publisher, and the device it is on. To the right side is the game image, and the game title description. Below them is the upvote and downvote button, but called GR8(great) or H8(hate) in this case. </w:t>
      </w:r>
      <w:ins w:id="4" w:author="Ben Zhang" w:date="2017-02-15T10:12:00Z">
        <w:r>
          <w:rPr>
            <w:rFonts w:ascii="Times New Roman" w:eastAsia="Times New Roman" w:hAnsi="Times New Roman" w:cs="Times New Roman"/>
          </w:rPr>
          <w:t xml:space="preserve">At the bottom of the page users can reply to the article with a form. </w:t>
        </w:r>
      </w:ins>
      <w:r>
        <w:rPr>
          <w:rFonts w:ascii="Times New Roman" w:eastAsia="Times New Roman" w:hAnsi="Times New Roman" w:cs="Times New Roman"/>
        </w:rPr>
        <w:t>To the bottom right of the page users can go to the next article in terms of published date.</w:t>
      </w:r>
      <w:ins w:id="5" w:author="Ben Zhang" w:date="2017-02-15T10:11:00Z">
        <w:r>
          <w:rPr>
            <w:rFonts w:ascii="Times New Roman" w:eastAsia="Times New Roman" w:hAnsi="Times New Roman" w:cs="Times New Roman"/>
          </w:rPr>
          <w:t xml:space="preserve"> </w:t>
        </w:r>
      </w:ins>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7E6EB0">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b/>
        </w:rPr>
        <w:t>2.1.5 About page</w:t>
      </w:r>
    </w:p>
    <w:p w:rsidR="00BF213B" w:rsidRDefault="00BF213B">
      <w:pPr>
        <w:spacing w:line="240" w:lineRule="auto"/>
        <w:rPr>
          <w:rFonts w:ascii="Times New Roman" w:eastAsia="Times New Roman" w:hAnsi="Times New Roman" w:cs="Times New Roman"/>
          <w:sz w:val="24"/>
          <w:szCs w:val="24"/>
        </w:rPr>
      </w:pP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noProof/>
        </w:rPr>
        <w:drawing>
          <wp:inline distT="0" distB="0" distL="0" distR="0">
            <wp:extent cx="6024783" cy="5361665"/>
            <wp:effectExtent l="0" t="0" r="0" b="0"/>
            <wp:docPr id="46" name="image95.png" descr="https://lh6.googleusercontent.com/f6wYePVBoVZ3SiwqBAGTnoBauN0HTonuVtF-n-vL740Cm5pNajtKyebAJVKcbARCwHWFBwFINr8pmS9Ol___1WW_JwJqyCtiiAlyWqrWAZafp8OpKkaH-hDbh0QngL9Z-Npg6nyE"/>
            <wp:cNvGraphicFramePr/>
            <a:graphic xmlns:a="http://schemas.openxmlformats.org/drawingml/2006/main">
              <a:graphicData uri="http://schemas.openxmlformats.org/drawingml/2006/picture">
                <pic:pic xmlns:pic="http://schemas.openxmlformats.org/drawingml/2006/picture">
                  <pic:nvPicPr>
                    <pic:cNvPr id="0" name="image95.png" descr="https://lh6.googleusercontent.com/f6wYePVBoVZ3SiwqBAGTnoBauN0HTonuVtF-n-vL740Cm5pNajtKyebAJVKcbARCwHWFBwFINr8pmS9Ol___1WW_JwJqyCtiiAlyWqrWAZafp8OpKkaH-hDbh0QngL9Z-Npg6nyE"/>
                    <pic:cNvPicPr preferRelativeResize="0"/>
                  </pic:nvPicPr>
                  <pic:blipFill>
                    <a:blip r:embed="rId54"/>
                    <a:srcRect r="12987"/>
                    <a:stretch>
                      <a:fillRect/>
                    </a:stretch>
                  </pic:blipFill>
                  <pic:spPr>
                    <a:xfrm>
                      <a:off x="0" y="0"/>
                      <a:ext cx="6024783" cy="5361665"/>
                    </a:xfrm>
                    <a:prstGeom prst="rect">
                      <a:avLst/>
                    </a:prstGeom>
                    <a:ln/>
                  </pic:spPr>
                </pic:pic>
              </a:graphicData>
            </a:graphic>
          </wp:inline>
        </w:drawing>
      </w:r>
      <w:r>
        <w:rPr>
          <w:rFonts w:ascii="Times New Roman" w:eastAsia="Times New Roman" w:hAnsi="Times New Roman" w:cs="Times New Roman"/>
        </w:rPr>
        <w:tab/>
      </w:r>
      <w:r>
        <w:rPr>
          <w:rFonts w:ascii="Times New Roman" w:eastAsia="Times New Roman" w:hAnsi="Times New Roman" w:cs="Times New Roman"/>
        </w:rPr>
        <w:tab/>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t>The About page contains a description of what Great Reviews 8™ is about, followed by some definitions of the goals and beliefs of the website. To the right side is our contact information.</w:t>
      </w:r>
    </w:p>
    <w:p w:rsidR="00BF213B" w:rsidRDefault="007E6EB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BF213B" w:rsidRDefault="00BF213B">
      <w:pPr>
        <w:spacing w:line="240" w:lineRule="auto"/>
        <w:rPr>
          <w:rFonts w:ascii="Times New Roman" w:eastAsia="Times New Roman" w:hAnsi="Times New Roman" w:cs="Times New Roman"/>
          <w:sz w:val="24"/>
          <w:szCs w:val="24"/>
        </w:rPr>
      </w:pP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b/>
        </w:rPr>
        <w:t>2.1.6 Sign up page</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noProof/>
        </w:rPr>
        <w:drawing>
          <wp:inline distT="0" distB="0" distL="0" distR="0">
            <wp:extent cx="5871445" cy="5760953"/>
            <wp:effectExtent l="0" t="0" r="0" b="0"/>
            <wp:docPr id="47" name="image96.png" descr="https://lh5.googleusercontent.com/xmuin0lK-a3EuzTUN3ZcAv6IrKk5DhPngB5j38XgqcBkAxZ8KcFGyJh0butQt95LRh8Ucq66IG-yorPDbvFnI8guIOf4nf125JoriFDjwLQ7VWMQmpdf8Rdy_bqz-wvmMO2zLLQM"/>
            <wp:cNvGraphicFramePr/>
            <a:graphic xmlns:a="http://schemas.openxmlformats.org/drawingml/2006/main">
              <a:graphicData uri="http://schemas.openxmlformats.org/drawingml/2006/picture">
                <pic:pic xmlns:pic="http://schemas.openxmlformats.org/drawingml/2006/picture">
                  <pic:nvPicPr>
                    <pic:cNvPr id="0" name="image96.png" descr="https://lh5.googleusercontent.com/xmuin0lK-a3EuzTUN3ZcAv6IrKk5DhPngB5j38XgqcBkAxZ8KcFGyJh0butQt95LRh8Ucq66IG-yorPDbvFnI8guIOf4nf125JoriFDjwLQ7VWMQmpdf8Rdy_bqz-wvmMO2zLLQM"/>
                    <pic:cNvPicPr preferRelativeResize="0"/>
                  </pic:nvPicPr>
                  <pic:blipFill>
                    <a:blip r:embed="rId55"/>
                    <a:srcRect r="21079"/>
                    <a:stretch>
                      <a:fillRect/>
                    </a:stretch>
                  </pic:blipFill>
                  <pic:spPr>
                    <a:xfrm>
                      <a:off x="0" y="0"/>
                      <a:ext cx="5871445" cy="5760953"/>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t>The Sign-up page consists of the fields of information users need to provide to register for an account, the fields include: username, e-mail, password, gender, and date of birth.</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t>The users also need to click on Agree to Terms and Conditions to be able to create the account successfully.</w:t>
      </w:r>
    </w:p>
    <w:p w:rsidR="00BF213B" w:rsidRDefault="007E6EB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BF213B" w:rsidRDefault="00BF213B">
      <w:pPr>
        <w:spacing w:after="240" w:line="240" w:lineRule="auto"/>
        <w:rPr>
          <w:rFonts w:ascii="Times New Roman" w:eastAsia="Times New Roman" w:hAnsi="Times New Roman" w:cs="Times New Roman"/>
          <w:sz w:val="24"/>
          <w:szCs w:val="24"/>
        </w:rPr>
      </w:pP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2.2 Proposed color scheme</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b/>
      </w:r>
      <w:r>
        <w:rPr>
          <w:rFonts w:ascii="Times New Roman" w:eastAsia="Times New Roman" w:hAnsi="Times New Roman" w:cs="Times New Roman"/>
          <w:b/>
        </w:rPr>
        <w:tab/>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b/>
      </w:r>
      <w:r>
        <w:rPr>
          <w:rFonts w:ascii="Times New Roman" w:eastAsia="Times New Roman" w:hAnsi="Times New Roman" w:cs="Times New Roman"/>
        </w:rPr>
        <w:t xml:space="preserve">The main page background will be dark grey (#444444) as it will allow the content of the page to stand out. with the navigation </w:t>
      </w:r>
      <w:del w:id="6" w:author="Ben Zhang" w:date="2017-02-15T10:25:00Z">
        <w:r>
          <w:rPr>
            <w:rFonts w:ascii="Times New Roman" w:eastAsia="Times New Roman" w:hAnsi="Times New Roman" w:cs="Times New Roman"/>
          </w:rPr>
          <w:delText>bars</w:delText>
        </w:r>
      </w:del>
      <w:ins w:id="7" w:author="Ben Zhang" w:date="2017-02-15T10:25:00Z">
        <w:r>
          <w:rPr>
            <w:rFonts w:ascii="Times New Roman" w:eastAsia="Times New Roman" w:hAnsi="Times New Roman" w:cs="Times New Roman"/>
          </w:rPr>
          <w:t xml:space="preserve"> buttons</w:t>
        </w:r>
      </w:ins>
      <w:r>
        <w:rPr>
          <w:rFonts w:ascii="Times New Roman" w:eastAsia="Times New Roman" w:hAnsi="Times New Roman" w:cs="Times New Roman"/>
        </w:rPr>
        <w:t xml:space="preserve"> be a slightly lighter grey color (#555555) to create an illusion of depth to it; the margins separating the navigation bar</w:t>
      </w:r>
      <w:del w:id="8" w:author="Ben Zhang" w:date="2017-02-15T10:23:00Z">
        <w:r>
          <w:rPr>
            <w:rFonts w:ascii="Times New Roman" w:eastAsia="Times New Roman" w:hAnsi="Times New Roman" w:cs="Times New Roman"/>
          </w:rPr>
          <w:delText xml:space="preserve"> is a light grey. (#8e8e8e)</w:delText>
        </w:r>
      </w:del>
      <w:ins w:id="9" w:author="Ben Zhang" w:date="2017-02-15T10:23:00Z">
        <w:r>
          <w:rPr>
            <w:rFonts w:ascii="Times New Roman" w:eastAsia="Times New Roman" w:hAnsi="Times New Roman" w:cs="Times New Roman"/>
          </w:rPr>
          <w:t xml:space="preserve"> will be filled with a blue gradiant.</w:t>
        </w:r>
      </w:ins>
      <w:r>
        <w:rPr>
          <w:rFonts w:ascii="Times New Roman" w:eastAsia="Times New Roman" w:hAnsi="Times New Roman" w:cs="Times New Roman"/>
        </w:rPr>
        <w:t xml:space="preserve"> The text within the grey bars will be white, (#ffffff) giving it a contrast of 7.45:1. We plan to add some blue (#0066dd) to the boxes and the text within will be white text; the contrast between the two is 5.32:1. Even though we are only using black, white, blue and shades of grey, the simplistic color scheme will make the page content to stand out more as they have more color to them. </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t>We tried to stay within the W3C recommended color guidelines, and stayed within the recommended AAA standards for majority of the content, aside from some small texts. We decided to not follow AAA standards completely, as it hinders design space greatly; therefore, limiting our choices of color significantly. Below are the contrast ratios for the website colors:</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ind w:firstLine="720"/>
        <w:rPr>
          <w:rFonts w:ascii="Times New Roman" w:eastAsia="Times New Roman" w:hAnsi="Times New Roman" w:cs="Times New Roman"/>
          <w:sz w:val="24"/>
          <w:szCs w:val="24"/>
        </w:rPr>
      </w:pPr>
      <w:r>
        <w:rPr>
          <w:noProof/>
        </w:rPr>
        <w:drawing>
          <wp:inline distT="0" distB="0" distL="0" distR="0">
            <wp:extent cx="3345180" cy="2247900"/>
            <wp:effectExtent l="0" t="0" r="0" b="0"/>
            <wp:docPr id="48" name="image97.png" descr="Capture1.PNG"/>
            <wp:cNvGraphicFramePr/>
            <a:graphic xmlns:a="http://schemas.openxmlformats.org/drawingml/2006/main">
              <a:graphicData uri="http://schemas.openxmlformats.org/drawingml/2006/picture">
                <pic:pic xmlns:pic="http://schemas.openxmlformats.org/drawingml/2006/picture">
                  <pic:nvPicPr>
                    <pic:cNvPr id="0" name="image97.png" descr="Capture1.PNG"/>
                    <pic:cNvPicPr preferRelativeResize="0"/>
                  </pic:nvPicPr>
                  <pic:blipFill>
                    <a:blip r:embed="rId56"/>
                    <a:srcRect/>
                    <a:stretch>
                      <a:fillRect/>
                    </a:stretch>
                  </pic:blipFill>
                  <pic:spPr>
                    <a:xfrm>
                      <a:off x="0" y="0"/>
                      <a:ext cx="3345180" cy="22479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ind w:firstLine="720"/>
        <w:rPr>
          <w:rFonts w:ascii="Times New Roman" w:eastAsia="Times New Roman" w:hAnsi="Times New Roman" w:cs="Times New Roman"/>
          <w:sz w:val="24"/>
          <w:szCs w:val="24"/>
        </w:rPr>
      </w:pPr>
      <w:r>
        <w:rPr>
          <w:noProof/>
        </w:rPr>
        <w:drawing>
          <wp:inline distT="0" distB="0" distL="0" distR="0">
            <wp:extent cx="3352800" cy="2263140"/>
            <wp:effectExtent l="0" t="0" r="0" b="0"/>
            <wp:docPr id="49" name="image98.png" descr="Capture.PNG"/>
            <wp:cNvGraphicFramePr/>
            <a:graphic xmlns:a="http://schemas.openxmlformats.org/drawingml/2006/main">
              <a:graphicData uri="http://schemas.openxmlformats.org/drawingml/2006/picture">
                <pic:pic xmlns:pic="http://schemas.openxmlformats.org/drawingml/2006/picture">
                  <pic:nvPicPr>
                    <pic:cNvPr id="0" name="image98.png" descr="Capture.PNG"/>
                    <pic:cNvPicPr preferRelativeResize="0"/>
                  </pic:nvPicPr>
                  <pic:blipFill>
                    <a:blip r:embed="rId57"/>
                    <a:srcRect/>
                    <a:stretch>
                      <a:fillRect/>
                    </a:stretch>
                  </pic:blipFill>
                  <pic:spPr>
                    <a:xfrm>
                      <a:off x="0" y="0"/>
                      <a:ext cx="3352800" cy="2263140"/>
                    </a:xfrm>
                    <a:prstGeom prst="rect">
                      <a:avLst/>
                    </a:prstGeom>
                    <a:ln/>
                  </pic:spPr>
                </pic:pic>
              </a:graphicData>
            </a:graphic>
          </wp:inline>
        </w:drawing>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b/>
      </w:r>
      <w:r>
        <w:rPr>
          <w:rFonts w:ascii="Times New Roman" w:eastAsia="Times New Roman" w:hAnsi="Times New Roman" w:cs="Times New Roman"/>
          <w:b/>
        </w:rPr>
        <w:tab/>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b/>
      </w:r>
      <w:r>
        <w:rPr>
          <w:rFonts w:ascii="Times New Roman" w:eastAsia="Times New Roman" w:hAnsi="Times New Roman" w:cs="Times New Roman"/>
          <w:b/>
        </w:rPr>
        <w:tab/>
      </w: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7E6EB0">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b/>
        </w:rPr>
        <w:t>2.2.1 Color scheme design</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noProof/>
        </w:rPr>
        <w:drawing>
          <wp:inline distT="0" distB="0" distL="0" distR="0">
            <wp:extent cx="5943600" cy="6697980"/>
            <wp:effectExtent l="0" t="0" r="0" b="0"/>
            <wp:docPr id="50" name="image100.png" descr="https://lh4.googleusercontent.com/L7LbXgXPbYWqdNwOM2c931KKBuZGWWvJRBZPTLhm4-338citQVHTyMch7gw-PKIzMIlNuVmvWYyAFja91WUEkdmg-sH_j93Fw7hAKpu2n7CGHvhiQkis-OmyfYiS91s9jjwG3viW"/>
            <wp:cNvGraphicFramePr/>
            <a:graphic xmlns:a="http://schemas.openxmlformats.org/drawingml/2006/main">
              <a:graphicData uri="http://schemas.openxmlformats.org/drawingml/2006/picture">
                <pic:pic xmlns:pic="http://schemas.openxmlformats.org/drawingml/2006/picture">
                  <pic:nvPicPr>
                    <pic:cNvPr id="0" name="image100.png" descr="https://lh4.googleusercontent.com/L7LbXgXPbYWqdNwOM2c931KKBuZGWWvJRBZPTLhm4-338citQVHTyMch7gw-PKIzMIlNuVmvWYyAFja91WUEkdmg-sH_j93Fw7hAKpu2n7CGHvhiQkis-OmyfYiS91s9jjwG3viW"/>
                    <pic:cNvPicPr preferRelativeResize="0"/>
                  </pic:nvPicPr>
                  <pic:blipFill>
                    <a:blip r:embed="rId58"/>
                    <a:srcRect/>
                    <a:stretch>
                      <a:fillRect/>
                    </a:stretch>
                  </pic:blipFill>
                  <pic:spPr>
                    <a:xfrm>
                      <a:off x="0" y="0"/>
                      <a:ext cx="5943600" cy="669798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b/>
      </w:r>
      <w:r>
        <w:rPr>
          <w:rFonts w:ascii="Times New Roman" w:eastAsia="Times New Roman" w:hAnsi="Times New Roman" w:cs="Times New Roman"/>
        </w:rPr>
        <w:t xml:space="preserve">Above is the prototype website layout design, </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lastRenderedPageBreak/>
        <w:t>       </w:t>
      </w:r>
      <w:r>
        <w:rPr>
          <w:rFonts w:ascii="Times New Roman" w:eastAsia="Times New Roman" w:hAnsi="Times New Roman" w:cs="Times New Roman"/>
          <w:b/>
        </w:rPr>
        <w:tab/>
      </w:r>
    </w:p>
    <w:p w:rsidR="00BF213B" w:rsidRDefault="00BF213B" w:rsidP="00F57C5C">
      <w:pPr>
        <w:spacing w:line="240" w:lineRule="auto"/>
        <w:rPr>
          <w:rFonts w:ascii="Times New Roman" w:eastAsia="Times New Roman" w:hAnsi="Times New Roman" w:cs="Times New Roman"/>
          <w:b/>
          <w:sz w:val="24"/>
          <w:szCs w:val="24"/>
        </w:rPr>
      </w:pPr>
    </w:p>
    <w:p w:rsidR="00BF213B" w:rsidRDefault="007E6EB0">
      <w:pPr>
        <w:spacing w:line="24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2.3 Print layout</w:t>
      </w:r>
    </w:p>
    <w:p w:rsidR="00BF213B" w:rsidRDefault="00BF213B">
      <w:pPr>
        <w:spacing w:line="240" w:lineRule="auto"/>
        <w:ind w:firstLine="720"/>
        <w:rPr>
          <w:rFonts w:ascii="Times New Roman" w:eastAsia="Times New Roman" w:hAnsi="Times New Roman" w:cs="Times New Roman"/>
          <w:b/>
          <w:sz w:val="24"/>
          <w:szCs w:val="24"/>
        </w:rPr>
      </w:pPr>
    </w:p>
    <w:p w:rsidR="00BF213B" w:rsidRDefault="007E6EB0">
      <w:pPr>
        <w:spacing w:line="240" w:lineRule="auto"/>
        <w:ind w:firstLine="720"/>
        <w:rPr>
          <w:rFonts w:ascii="Times New Roman" w:eastAsia="Times New Roman" w:hAnsi="Times New Roman" w:cs="Times New Roman"/>
          <w:b/>
          <w:sz w:val="24"/>
          <w:szCs w:val="24"/>
        </w:rPr>
      </w:pPr>
      <w:r>
        <w:rPr>
          <w:noProof/>
        </w:rPr>
        <w:drawing>
          <wp:inline distT="0" distB="0" distL="0" distR="0">
            <wp:extent cx="5471634" cy="7033870"/>
            <wp:effectExtent l="0" t="0" r="0" b="0"/>
            <wp:docPr id="2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9"/>
                    <a:srcRect/>
                    <a:stretch>
                      <a:fillRect/>
                    </a:stretch>
                  </pic:blipFill>
                  <pic:spPr>
                    <a:xfrm>
                      <a:off x="0" y="0"/>
                      <a:ext cx="5471634" cy="7033870"/>
                    </a:xfrm>
                    <a:prstGeom prst="rect">
                      <a:avLst/>
                    </a:prstGeom>
                    <a:ln/>
                  </pic:spPr>
                </pic:pic>
              </a:graphicData>
            </a:graphic>
          </wp:inline>
        </w:drawing>
      </w:r>
    </w:p>
    <w:p w:rsidR="00BF213B" w:rsidRDefault="00BF213B">
      <w:pPr>
        <w:spacing w:line="240" w:lineRule="auto"/>
        <w:ind w:firstLine="720"/>
        <w:rPr>
          <w:rFonts w:ascii="Times New Roman" w:eastAsia="Times New Roman" w:hAnsi="Times New Roman" w:cs="Times New Roman"/>
        </w:rPr>
      </w:pPr>
    </w:p>
    <w:p w:rsidR="00BF213B" w:rsidRDefault="007E6EB0">
      <w:pPr>
        <w:spacing w:line="240" w:lineRule="auto"/>
        <w:ind w:firstLine="720"/>
        <w:rPr>
          <w:rFonts w:ascii="Times New Roman" w:eastAsia="Times New Roman" w:hAnsi="Times New Roman" w:cs="Times New Roman"/>
        </w:rPr>
      </w:pPr>
      <w:r>
        <w:rPr>
          <w:rFonts w:ascii="Times New Roman" w:eastAsia="Times New Roman" w:hAnsi="Times New Roman" w:cs="Times New Roman"/>
        </w:rPr>
        <w:t xml:space="preserve">For our print layout, we removed all the image elements, including the banner, navigation bar, </w:t>
      </w:r>
      <w:r>
        <w:rPr>
          <w:rFonts w:ascii="Times New Roman" w:eastAsia="Times New Roman" w:hAnsi="Times New Roman" w:cs="Times New Roman"/>
        </w:rPr>
        <w:lastRenderedPageBreak/>
        <w:t>and the game image. The website url is printed to the top right for users to access, and the copyright claim is printed in the bottom left.</w:t>
      </w:r>
    </w:p>
    <w:p w:rsidR="00BF213B" w:rsidRDefault="00BF213B">
      <w:pPr>
        <w:spacing w:line="240" w:lineRule="auto"/>
        <w:rPr>
          <w:rFonts w:ascii="Times New Roman" w:eastAsia="Times New Roman" w:hAnsi="Times New Roman" w:cs="Times New Roman"/>
          <w:b/>
          <w:sz w:val="24"/>
          <w:szCs w:val="24"/>
        </w:rPr>
      </w:pP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2.3 Page design reasoning</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rPr>
        <w:t>Our page layout will be fluid, elements will adjust its size according to the browser, because fixed-width elements may not scale well into higher resolution monitors, and we want our website to have universality. The main page is designed in a header followed by two columns layout, which allows a convenient location to put a list of upcoming games for users to access, although other pages may take a more simplistic approach.</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t>We wanted our website to cater to young gamers, therefore we went for a modern dark background, accompanied by white text, to give the page a clean and slick look. The main page contains a large banner for the hottest review, because it will attract the attention of new comers, and invite them further for exploration. The login, sign up, and search bars are placed top right, where they will not obstruct the users view, and the design follows the convention of most websites, so experienced users can them quickly.</w:t>
      </w:r>
    </w:p>
    <w:p w:rsidR="00BF213B" w:rsidRDefault="00BF213B">
      <w:pPr>
        <w:spacing w:after="240"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3. Revised changes</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bookmarkStart w:id="10" w:name="_gjdgxs" w:colFirst="0" w:colLast="0"/>
      <w:bookmarkEnd w:id="10"/>
      <w:r>
        <w:rPr>
          <w:rFonts w:ascii="Times New Roman" w:eastAsia="Times New Roman" w:hAnsi="Times New Roman" w:cs="Times New Roman"/>
        </w:rPr>
        <w:tab/>
        <w:t xml:space="preserve">For our milestone 1, from the feedback professor Yu gave us, we have decided to scrap the idea of a built-in forum and the user’s ability to </w:t>
      </w:r>
      <w:del w:id="11" w:author="Ben Zhang" w:date="2017-02-16T15:01:00Z">
        <w:r>
          <w:rPr>
            <w:rFonts w:ascii="Times New Roman" w:eastAsia="Times New Roman" w:hAnsi="Times New Roman" w:cs="Times New Roman"/>
          </w:rPr>
          <w:delText>create/delete/</w:delText>
        </w:r>
      </w:del>
      <w:r>
        <w:rPr>
          <w:rFonts w:ascii="Times New Roman" w:eastAsia="Times New Roman" w:hAnsi="Times New Roman" w:cs="Times New Roman"/>
        </w:rPr>
        <w:t xml:space="preserve">comment. </w:t>
      </w:r>
      <w:del w:id="12" w:author="Ben Zhang" w:date="2017-02-16T15:01:00Z">
        <w:r>
          <w:rPr>
            <w:rFonts w:ascii="Times New Roman" w:eastAsia="Times New Roman" w:hAnsi="Times New Roman" w:cs="Times New Roman"/>
          </w:rPr>
          <w:delText xml:space="preserve">Instead, we </w:delText>
        </w:r>
      </w:del>
      <w:ins w:id="13" w:author="Ben Zhang" w:date="2017-02-16T15:01:00Z">
        <w:r>
          <w:rPr>
            <w:rFonts w:ascii="Times New Roman" w:eastAsia="Times New Roman" w:hAnsi="Times New Roman" w:cs="Times New Roman"/>
          </w:rPr>
          <w:t xml:space="preserve">We also </w:t>
        </w:r>
      </w:ins>
      <w:r>
        <w:rPr>
          <w:rFonts w:ascii="Times New Roman" w:eastAsia="Times New Roman" w:hAnsi="Times New Roman" w:cs="Times New Roman"/>
        </w:rPr>
        <w:t>gave the users the ability to upvote or downvote reviews, because we want to complete the core functions of the website first before expanding, and complex interactions between database and PHP may be beyond the scope of this course. However, we will implement those functions if time permits. Also, we changed our web system name to Great Reviews 8 for a smoother slogan - We rate games from 0 to GR8!</w:t>
      </w:r>
    </w:p>
    <w:p w:rsidR="00BF213B" w:rsidRDefault="00BF213B">
      <w:pPr>
        <w:spacing w:line="240" w:lineRule="auto"/>
        <w:rPr>
          <w:rFonts w:ascii="Times New Roman" w:eastAsia="Times New Roman" w:hAnsi="Times New Roman" w:cs="Times New Roman"/>
          <w:sz w:val="24"/>
          <w:szCs w:val="24"/>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Appendix</w:t>
      </w:r>
    </w:p>
    <w:p w:rsidR="00BF213B" w:rsidRDefault="00BF213B">
      <w:pPr>
        <w:rPr>
          <w:rFonts w:ascii="Times New Roman" w:eastAsia="Times New Roman" w:hAnsi="Times New Roman" w:cs="Times New Roman"/>
          <w:b/>
          <w:sz w:val="18"/>
          <w:szCs w:val="18"/>
        </w:rPr>
      </w:pPr>
    </w:p>
    <w:p w:rsidR="00BF213B" w:rsidRDefault="007E6EB0">
      <w:r>
        <w:rPr>
          <w:rFonts w:ascii="Times New Roman" w:eastAsia="Times New Roman" w:hAnsi="Times New Roman" w:cs="Times New Roman"/>
          <w:b/>
          <w:sz w:val="18"/>
          <w:szCs w:val="18"/>
        </w:rPr>
        <w:t>Team leader:</w:t>
      </w:r>
    </w:p>
    <w:p w:rsidR="00BF213B" w:rsidRDefault="007E6EB0">
      <w:r>
        <w:rPr>
          <w:rFonts w:ascii="Times New Roman" w:eastAsia="Times New Roman" w:hAnsi="Times New Roman" w:cs="Times New Roman"/>
          <w:sz w:val="18"/>
          <w:szCs w:val="18"/>
        </w:rPr>
        <w:t xml:space="preserve">Ben Zhang: </w:t>
      </w:r>
      <w:r>
        <w:rPr>
          <w:rFonts w:ascii="Times New Roman" w:eastAsia="Times New Roman" w:hAnsi="Times New Roman" w:cs="Times New Roman"/>
          <w:sz w:val="18"/>
          <w:szCs w:val="18"/>
        </w:rPr>
        <w:tab/>
        <w:t>A00976551</w:t>
      </w:r>
    </w:p>
    <w:p w:rsidR="00BF213B" w:rsidRDefault="00BF213B"/>
    <w:p w:rsidR="00BF213B" w:rsidRDefault="007E6EB0">
      <w:r>
        <w:rPr>
          <w:rFonts w:ascii="Times New Roman" w:eastAsia="Times New Roman" w:hAnsi="Times New Roman" w:cs="Times New Roman"/>
          <w:b/>
          <w:sz w:val="18"/>
          <w:szCs w:val="18"/>
        </w:rPr>
        <w:t>Team members:</w:t>
      </w:r>
    </w:p>
    <w:p w:rsidR="00BF213B" w:rsidRDefault="007E6EB0">
      <w:r>
        <w:rPr>
          <w:rFonts w:ascii="Times New Roman" w:eastAsia="Times New Roman" w:hAnsi="Times New Roman" w:cs="Times New Roman"/>
          <w:sz w:val="18"/>
          <w:szCs w:val="18"/>
        </w:rPr>
        <w:t>Andrew Main:        A00815430</w:t>
      </w:r>
    </w:p>
    <w:p w:rsidR="00BF213B" w:rsidRDefault="007E6EB0">
      <w:r>
        <w:rPr>
          <w:rFonts w:ascii="Times New Roman" w:eastAsia="Times New Roman" w:hAnsi="Times New Roman" w:cs="Times New Roman"/>
          <w:sz w:val="18"/>
          <w:szCs w:val="18"/>
        </w:rPr>
        <w:t xml:space="preserve">Phat Le: </w:t>
      </w:r>
      <w:r>
        <w:rPr>
          <w:rFonts w:ascii="Times New Roman" w:eastAsia="Times New Roman" w:hAnsi="Times New Roman" w:cs="Times New Roman"/>
          <w:sz w:val="18"/>
          <w:szCs w:val="18"/>
        </w:rPr>
        <w:tab/>
      </w:r>
      <w:r>
        <w:rPr>
          <w:rFonts w:ascii="Times New Roman" w:eastAsia="Times New Roman" w:hAnsi="Times New Roman" w:cs="Times New Roman"/>
          <w:sz w:val="18"/>
          <w:szCs w:val="18"/>
        </w:rPr>
        <w:tab/>
        <w:t xml:space="preserve"> A01012144</w:t>
      </w:r>
    </w:p>
    <w:p w:rsidR="00BF213B" w:rsidRDefault="007E6EB0">
      <w:r>
        <w:rPr>
          <w:rFonts w:ascii="Times New Roman" w:eastAsia="Times New Roman" w:hAnsi="Times New Roman" w:cs="Times New Roman"/>
          <w:sz w:val="18"/>
          <w:szCs w:val="18"/>
        </w:rPr>
        <w:t xml:space="preserve">Simon Shoban: </w:t>
      </w:r>
      <w:r>
        <w:rPr>
          <w:rFonts w:ascii="Times New Roman" w:eastAsia="Times New Roman" w:hAnsi="Times New Roman" w:cs="Times New Roman"/>
          <w:sz w:val="18"/>
          <w:szCs w:val="18"/>
        </w:rPr>
        <w:tab/>
        <w:t xml:space="preserve"> A00985653</w:t>
      </w:r>
    </w:p>
    <w:p w:rsidR="00BF213B" w:rsidRDefault="007E6EB0">
      <w:r>
        <w:rPr>
          <w:rFonts w:ascii="Times New Roman" w:eastAsia="Times New Roman" w:hAnsi="Times New Roman" w:cs="Times New Roman"/>
          <w:sz w:val="18"/>
          <w:szCs w:val="18"/>
        </w:rPr>
        <w:t xml:space="preserve">Cameron Roberts: </w:t>
      </w:r>
      <w:r>
        <w:rPr>
          <w:rFonts w:ascii="Times New Roman" w:eastAsia="Times New Roman" w:hAnsi="Times New Roman" w:cs="Times New Roman"/>
          <w:sz w:val="18"/>
          <w:szCs w:val="18"/>
        </w:rPr>
        <w:tab/>
        <w:t xml:space="preserve"> A00966003</w:t>
      </w:r>
      <w:r>
        <w:tab/>
      </w:r>
      <w:r>
        <w:tab/>
      </w:r>
      <w:r>
        <w:tab/>
      </w:r>
    </w:p>
    <w:p w:rsidR="00BF213B" w:rsidRDefault="00BF213B"/>
    <w:p w:rsidR="00BF213B" w:rsidRDefault="00BF213B">
      <w:pPr>
        <w:rPr>
          <w:del w:id="14" w:author="Cameron Roberts" w:date="2017-01-26T12:47:00Z"/>
        </w:rPr>
      </w:pPr>
    </w:p>
    <w:p w:rsidR="00BF213B" w:rsidRDefault="00BF213B">
      <w:pPr>
        <w:rPr>
          <w:del w:id="15" w:author="Cameron Roberts" w:date="2017-01-26T12:47:00Z"/>
        </w:rPr>
      </w:pPr>
    </w:p>
    <w:p w:rsidR="00BF213B" w:rsidRDefault="00BF213B">
      <w:pPr>
        <w:rPr>
          <w:del w:id="16" w:author="Cameron Roberts" w:date="2017-01-26T12:47:00Z"/>
        </w:rPr>
      </w:pPr>
    </w:p>
    <w:p w:rsidR="00BF213B" w:rsidRDefault="00BF213B"/>
    <w:p w:rsidR="00BF213B" w:rsidRDefault="00BF213B">
      <w:pPr>
        <w:ind w:left="1440" w:firstLine="720"/>
      </w:pPr>
    </w:p>
    <w:p w:rsidR="00BF213B" w:rsidRDefault="007E6EB0">
      <w:r>
        <w:rPr>
          <w:sz w:val="28"/>
          <w:szCs w:val="28"/>
        </w:rPr>
        <w:tab/>
      </w:r>
      <w:r>
        <w:rPr>
          <w:sz w:val="28"/>
          <w:szCs w:val="28"/>
        </w:rPr>
        <w:tab/>
        <w:t xml:space="preserve">    </w:t>
      </w:r>
    </w:p>
    <w:p w:rsidR="00BF213B" w:rsidRDefault="007E6EB0">
      <w:pPr>
        <w:ind w:left="720" w:firstLine="720"/>
        <w:rPr>
          <w:del w:id="17" w:author="Ben Zhang" w:date="2017-01-28T09:11:00Z"/>
        </w:rPr>
      </w:pPr>
      <w:r>
        <w:rPr>
          <w:sz w:val="28"/>
          <w:szCs w:val="28"/>
        </w:rPr>
        <w:t xml:space="preserve"> </w:t>
      </w:r>
      <w:r>
        <w:rPr>
          <w:rFonts w:ascii="Times New Roman" w:eastAsia="Times New Roman" w:hAnsi="Times New Roman" w:cs="Times New Roman"/>
          <w:sz w:val="28"/>
          <w:szCs w:val="28"/>
        </w:rPr>
        <w:t xml:space="preserve"> </w:t>
      </w:r>
    </w:p>
    <w:p w:rsidR="00BF213B" w:rsidRDefault="007E6EB0">
      <w:pPr>
        <w:ind w:left="720" w:firstLine="720"/>
      </w:pPr>
      <w:del w:id="18" w:author="Ben Zhang" w:date="2017-01-28T09:11:00Z">
        <w:r>
          <w:rPr>
            <w:rFonts w:ascii="Times New Roman" w:eastAsia="Times New Roman" w:hAnsi="Times New Roman" w:cs="Times New Roman"/>
            <w:b/>
            <w:sz w:val="28"/>
            <w:szCs w:val="28"/>
          </w:rPr>
          <w:delText xml:space="preserve">   HonestGames™</w:delText>
        </w:r>
      </w:del>
      <w:r>
        <w:rPr>
          <w:rFonts w:ascii="Times New Roman" w:eastAsia="Times New Roman" w:hAnsi="Times New Roman" w:cs="Times New Roman"/>
          <w:b/>
          <w:sz w:val="28"/>
          <w:szCs w:val="28"/>
        </w:rPr>
        <w:t xml:space="preserve"> </w:t>
      </w:r>
      <w:ins w:id="19" w:author="Ben Zhang" w:date="2017-01-28T09:11:00Z">
        <w:r>
          <w:rPr>
            <w:rFonts w:ascii="Times New Roman" w:eastAsia="Times New Roman" w:hAnsi="Times New Roman" w:cs="Times New Roman"/>
            <w:b/>
            <w:sz w:val="28"/>
            <w:szCs w:val="28"/>
          </w:rPr>
          <w:t xml:space="preserve"> Game Review 8™ </w:t>
        </w:r>
      </w:ins>
      <w:r>
        <w:rPr>
          <w:rFonts w:ascii="Times New Roman" w:eastAsia="Times New Roman" w:hAnsi="Times New Roman" w:cs="Times New Roman"/>
          <w:b/>
          <w:sz w:val="28"/>
          <w:szCs w:val="28"/>
        </w:rPr>
        <w:t>Game Review Web System</w:t>
      </w:r>
    </w:p>
    <w:p w:rsidR="00BF213B" w:rsidRDefault="007E6EB0">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COMP 1536 Group 6</w:t>
      </w:r>
    </w:p>
    <w:p w:rsidR="00BF213B" w:rsidRDefault="007E6EB0">
      <w:pPr>
        <w:ind w:left="1440"/>
      </w:pPr>
      <w:r>
        <w:rPr>
          <w:rFonts w:ascii="Times New Roman" w:eastAsia="Times New Roman" w:hAnsi="Times New Roman" w:cs="Times New Roman"/>
          <w:b/>
          <w:sz w:val="28"/>
          <w:szCs w:val="28"/>
        </w:rPr>
        <w:t xml:space="preserve">  System Requirement Specification Document</w:t>
      </w:r>
    </w:p>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7E6EB0">
      <w:r>
        <w:rPr>
          <w:b/>
        </w:rPr>
        <w:lastRenderedPageBreak/>
        <w:t xml:space="preserve">Version: </w:t>
      </w:r>
      <w:del w:id="20" w:author="Ben Zhang" w:date="2017-01-28T09:32:00Z">
        <w:r>
          <w:rPr>
            <w:b/>
          </w:rPr>
          <w:delText>1.0</w:delText>
        </w:r>
      </w:del>
      <w:ins w:id="21" w:author="Ben Zhang" w:date="2017-01-28T09:32:00Z">
        <w:r>
          <w:rPr>
            <w:b/>
          </w:rPr>
          <w:t>1.1</w:t>
        </w:r>
      </w:ins>
      <w:r>
        <w:rPr>
          <w:b/>
        </w:rPr>
        <w:tab/>
      </w:r>
      <w:r>
        <w:rPr>
          <w:b/>
        </w:rPr>
        <w:tab/>
      </w:r>
      <w:r>
        <w:rPr>
          <w:b/>
        </w:rPr>
        <w:tab/>
      </w:r>
      <w:r>
        <w:rPr>
          <w:b/>
        </w:rPr>
        <w:tab/>
      </w:r>
      <w:r>
        <w:rPr>
          <w:b/>
        </w:rPr>
        <w:tab/>
      </w:r>
      <w:r>
        <w:rPr>
          <w:b/>
        </w:rPr>
        <w:tab/>
      </w:r>
      <w:r>
        <w:rPr>
          <w:b/>
        </w:rPr>
        <w:tab/>
      </w:r>
      <w:r>
        <w:rPr>
          <w:b/>
        </w:rPr>
        <w:tab/>
        <w:t>Date: 01-18</w:t>
      </w:r>
      <w:del w:id="22" w:author="Ben Zhang" w:date="2017-01-28T09:42:00Z">
        <w:r>
          <w:rPr>
            <w:b/>
          </w:rPr>
          <w:delText>-</w:delText>
        </w:r>
      </w:del>
      <w:r>
        <w:rPr>
          <w:b/>
        </w:rPr>
        <w:t>2017</w:t>
      </w:r>
    </w:p>
    <w:p w:rsidR="00BF213B" w:rsidRDefault="00BF213B"/>
    <w:p w:rsidR="00BF213B" w:rsidRDefault="007E6EB0">
      <w:r>
        <w:rPr>
          <w:rFonts w:ascii="Times New Roman" w:eastAsia="Times New Roman" w:hAnsi="Times New Roman" w:cs="Times New Roman"/>
          <w:b/>
          <w:sz w:val="28"/>
          <w:szCs w:val="28"/>
        </w:rPr>
        <w:t>Table of Contents</w:t>
      </w:r>
    </w:p>
    <w:p w:rsidR="00BF213B" w:rsidRDefault="00BF213B"/>
    <w:p w:rsidR="00BF213B" w:rsidRDefault="005E391E">
      <w:r>
        <w:rPr>
          <w:rFonts w:ascii="Times New Roman" w:eastAsia="Times New Roman" w:hAnsi="Times New Roman" w:cs="Times New Roman"/>
          <w:b/>
        </w:rPr>
        <w:t>1.Introduction</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pg.49</w:t>
      </w:r>
    </w:p>
    <w:p w:rsidR="00BF213B" w:rsidRDefault="005E391E">
      <w:pPr>
        <w:ind w:firstLine="720"/>
      </w:pPr>
      <w:r>
        <w:rPr>
          <w:rFonts w:ascii="Times New Roman" w:eastAsia="Times New Roman" w:hAnsi="Times New Roman" w:cs="Times New Roman"/>
        </w:rPr>
        <w:t>1.1 Purpose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pg.49</w:t>
      </w:r>
    </w:p>
    <w:p w:rsidR="00BF213B" w:rsidRDefault="005E391E">
      <w:r>
        <w:rPr>
          <w:rFonts w:ascii="Times New Roman" w:eastAsia="Times New Roman" w:hAnsi="Times New Roman" w:cs="Times New Roman"/>
        </w:rPr>
        <w:tab/>
        <w:t>1.2 Scope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pg.49</w:t>
      </w:r>
    </w:p>
    <w:p w:rsidR="00BF213B" w:rsidRDefault="007E6EB0">
      <w:r>
        <w:rPr>
          <w:rFonts w:ascii="Times New Roman" w:eastAsia="Times New Roman" w:hAnsi="Times New Roman" w:cs="Times New Roman"/>
        </w:rPr>
        <w:tab/>
        <w:t>1.3 References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w:t>
      </w:r>
      <w:r w:rsidR="005E391E">
        <w:rPr>
          <w:rFonts w:ascii="Times New Roman" w:eastAsia="Times New Roman" w:hAnsi="Times New Roman" w:cs="Times New Roman"/>
        </w:rPr>
        <w:t>.49</w:t>
      </w:r>
    </w:p>
    <w:p w:rsidR="00BF213B" w:rsidRDefault="00BF213B"/>
    <w:p w:rsidR="00BF213B" w:rsidRDefault="005E391E">
      <w:r>
        <w:rPr>
          <w:rFonts w:ascii="Times New Roman" w:eastAsia="Times New Roman" w:hAnsi="Times New Roman" w:cs="Times New Roman"/>
          <w:b/>
        </w:rPr>
        <w:t>2.Description</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pg.49</w:t>
      </w:r>
    </w:p>
    <w:p w:rsidR="005E391E" w:rsidRPr="005E391E" w:rsidRDefault="005E391E">
      <w:pPr>
        <w:rPr>
          <w:rFonts w:ascii="Times New Roman" w:eastAsia="Times New Roman" w:hAnsi="Times New Roman" w:cs="Times New Roman"/>
        </w:rPr>
      </w:pPr>
      <w:r>
        <w:rPr>
          <w:rFonts w:ascii="Times New Roman" w:eastAsia="Times New Roman" w:hAnsi="Times New Roman" w:cs="Times New Roman"/>
        </w:rPr>
        <w:tab/>
        <w:t>2.1 Product Perspective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pg.49</w:t>
      </w:r>
    </w:p>
    <w:p w:rsidR="00BF213B" w:rsidRDefault="005E391E">
      <w:r>
        <w:rPr>
          <w:rFonts w:ascii="Times New Roman" w:eastAsia="Times New Roman" w:hAnsi="Times New Roman" w:cs="Times New Roman"/>
        </w:rPr>
        <w:tab/>
        <w:t>2.2 Product Functions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pg.49</w:t>
      </w:r>
    </w:p>
    <w:p w:rsidR="00BF213B" w:rsidRDefault="007E6EB0">
      <w:r>
        <w:rPr>
          <w:rFonts w:ascii="Times New Roman" w:eastAsia="Times New Roman" w:hAnsi="Times New Roman" w:cs="Times New Roman"/>
        </w:rPr>
        <w:tab/>
      </w:r>
      <w:r w:rsidR="002F0789">
        <w:rPr>
          <w:rFonts w:ascii="Times New Roman" w:eastAsia="Times New Roman" w:hAnsi="Times New Roman" w:cs="Times New Roman"/>
        </w:rPr>
        <w:t>2.3 User Characteristics</w:t>
      </w:r>
      <w:r w:rsidR="002F0789">
        <w:rPr>
          <w:rFonts w:ascii="Times New Roman" w:eastAsia="Times New Roman" w:hAnsi="Times New Roman" w:cs="Times New Roman"/>
        </w:rPr>
        <w:tab/>
      </w:r>
      <w:r w:rsidR="002F0789">
        <w:rPr>
          <w:rFonts w:ascii="Times New Roman" w:eastAsia="Times New Roman" w:hAnsi="Times New Roman" w:cs="Times New Roman"/>
        </w:rPr>
        <w:tab/>
      </w:r>
      <w:r w:rsidR="002F0789">
        <w:rPr>
          <w:rFonts w:ascii="Times New Roman" w:eastAsia="Times New Roman" w:hAnsi="Times New Roman" w:cs="Times New Roman"/>
        </w:rPr>
        <w:tab/>
        <w:t>pg.50</w:t>
      </w:r>
    </w:p>
    <w:p w:rsidR="00BF213B" w:rsidRDefault="00BF213B"/>
    <w:p w:rsidR="00BF213B" w:rsidRDefault="002F0789">
      <w:r>
        <w:rPr>
          <w:rFonts w:ascii="Times New Roman" w:eastAsia="Times New Roman" w:hAnsi="Times New Roman" w:cs="Times New Roman"/>
          <w:b/>
        </w:rPr>
        <w:t>3. Specific Requirements</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pg.50</w:t>
      </w:r>
    </w:p>
    <w:p w:rsidR="00BF213B" w:rsidRDefault="002F0789">
      <w:r>
        <w:rPr>
          <w:rFonts w:ascii="Times New Roman" w:eastAsia="Times New Roman" w:hAnsi="Times New Roman" w:cs="Times New Roman"/>
        </w:rPr>
        <w:tab/>
        <w:t>3.1 Functions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pg.50</w:t>
      </w:r>
    </w:p>
    <w:p w:rsidR="00BF213B" w:rsidRDefault="007E6EB0">
      <w:r>
        <w:rPr>
          <w:rFonts w:ascii="Times New Roman" w:eastAsia="Times New Roman" w:hAnsi="Times New Roman" w:cs="Times New Roman"/>
        </w:rPr>
        <w:tab/>
        <w:t>3.2</w:t>
      </w:r>
      <w:r w:rsidR="002F0789">
        <w:rPr>
          <w:rFonts w:ascii="Times New Roman" w:eastAsia="Times New Roman" w:hAnsi="Times New Roman" w:cs="Times New Roman"/>
        </w:rPr>
        <w:t xml:space="preserve"> Performance Requirements</w:t>
      </w:r>
      <w:r w:rsidR="002F0789">
        <w:rPr>
          <w:rFonts w:ascii="Times New Roman" w:eastAsia="Times New Roman" w:hAnsi="Times New Roman" w:cs="Times New Roman"/>
        </w:rPr>
        <w:tab/>
      </w:r>
      <w:r w:rsidR="002F0789">
        <w:rPr>
          <w:rFonts w:ascii="Times New Roman" w:eastAsia="Times New Roman" w:hAnsi="Times New Roman" w:cs="Times New Roman"/>
        </w:rPr>
        <w:tab/>
        <w:t>pg.50</w:t>
      </w:r>
    </w:p>
    <w:p w:rsidR="00BF213B" w:rsidRDefault="007E6EB0">
      <w:r>
        <w:rPr>
          <w:rFonts w:ascii="Times New Roman" w:eastAsia="Times New Roman" w:hAnsi="Times New Roman" w:cs="Times New Roman"/>
        </w:rPr>
        <w:tab/>
        <w:t>3.3 Logical Database Requirements</w:t>
      </w:r>
      <w:r w:rsidR="002F0789">
        <w:rPr>
          <w:rFonts w:ascii="Times New Roman" w:eastAsia="Times New Roman" w:hAnsi="Times New Roman" w:cs="Times New Roman"/>
        </w:rPr>
        <w:tab/>
        <w:t>pg.50</w:t>
      </w:r>
    </w:p>
    <w:p w:rsidR="00BF213B" w:rsidRDefault="002F0789">
      <w:r>
        <w:rPr>
          <w:rFonts w:ascii="Times New Roman" w:eastAsia="Times New Roman" w:hAnsi="Times New Roman" w:cs="Times New Roman"/>
        </w:rPr>
        <w:tab/>
        <w:t>3.4 Design Constraints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pg.51</w:t>
      </w:r>
    </w:p>
    <w:p w:rsidR="00BF213B" w:rsidRDefault="007E6EB0">
      <w:r>
        <w:tab/>
      </w:r>
    </w:p>
    <w:p w:rsidR="00BF213B" w:rsidRDefault="002F0789">
      <w:r>
        <w:rPr>
          <w:rFonts w:ascii="Times New Roman" w:eastAsia="Times New Roman" w:hAnsi="Times New Roman" w:cs="Times New Roman"/>
          <w:b/>
        </w:rPr>
        <w:t>4. Management Process</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pg.51</w:t>
      </w:r>
    </w:p>
    <w:p w:rsidR="00BF213B" w:rsidRDefault="002F0789">
      <w:r>
        <w:rPr>
          <w:rFonts w:ascii="Times New Roman" w:eastAsia="Times New Roman" w:hAnsi="Times New Roman" w:cs="Times New Roman"/>
        </w:rPr>
        <w:tab/>
        <w:t>4.1 Meeting Schedule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pg.51</w:t>
      </w:r>
    </w:p>
    <w:p w:rsidR="00BF213B" w:rsidRDefault="002F0789">
      <w:r>
        <w:rPr>
          <w:rFonts w:ascii="Times New Roman" w:eastAsia="Times New Roman" w:hAnsi="Times New Roman" w:cs="Times New Roman"/>
        </w:rPr>
        <w:tab/>
        <w:t>4.2 Work Assignment</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pg.51</w:t>
      </w:r>
    </w:p>
    <w:p w:rsidR="00BF213B" w:rsidRDefault="002F0789">
      <w:r>
        <w:rPr>
          <w:rFonts w:ascii="Times New Roman" w:eastAsia="Times New Roman" w:hAnsi="Times New Roman" w:cs="Times New Roman"/>
        </w:rPr>
        <w:tab/>
        <w:t>4.3 Marking Rubric</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pg.51</w:t>
      </w:r>
    </w:p>
    <w:p w:rsidR="00BF213B" w:rsidRDefault="007E6EB0">
      <w:r>
        <w:rPr>
          <w:rFonts w:ascii="Times New Roman" w:eastAsia="Times New Roman" w:hAnsi="Times New Roman" w:cs="Times New Roman"/>
        </w:rPr>
        <w:tab/>
      </w:r>
      <w:r w:rsidR="00C417E1">
        <w:rPr>
          <w:rFonts w:ascii="Times New Roman" w:eastAsia="Times New Roman" w:hAnsi="Times New Roman" w:cs="Times New Roman"/>
        </w:rPr>
        <w:tab/>
        <w:t>4.3.1 Missing work policy</w:t>
      </w:r>
      <w:r w:rsidR="00C417E1">
        <w:rPr>
          <w:rFonts w:ascii="Times New Roman" w:eastAsia="Times New Roman" w:hAnsi="Times New Roman" w:cs="Times New Roman"/>
        </w:rPr>
        <w:tab/>
        <w:t>pg.52</w:t>
      </w:r>
      <w:bookmarkStart w:id="23" w:name="_GoBack"/>
      <w:bookmarkEnd w:id="23"/>
    </w:p>
    <w:p w:rsidR="00BF213B" w:rsidRDefault="007E6EB0">
      <w:pPr>
        <w:ind w:right="270"/>
      </w:pPr>
      <w:r>
        <w:rPr>
          <w:rFonts w:ascii="Times New Roman" w:eastAsia="Times New Roman" w:hAnsi="Times New Roman" w:cs="Times New Roman"/>
        </w:rPr>
        <w:tab/>
        <w:t>4</w:t>
      </w:r>
      <w:r w:rsidR="00C417E1">
        <w:rPr>
          <w:rFonts w:ascii="Times New Roman" w:eastAsia="Times New Roman" w:hAnsi="Times New Roman" w:cs="Times New Roman"/>
        </w:rPr>
        <w:t>.4 Collaboration Platform</w:t>
      </w:r>
      <w:r w:rsidR="00C417E1">
        <w:rPr>
          <w:rFonts w:ascii="Times New Roman" w:eastAsia="Times New Roman" w:hAnsi="Times New Roman" w:cs="Times New Roman"/>
        </w:rPr>
        <w:tab/>
      </w:r>
      <w:r w:rsidR="00C417E1">
        <w:rPr>
          <w:rFonts w:ascii="Times New Roman" w:eastAsia="Times New Roman" w:hAnsi="Times New Roman" w:cs="Times New Roman"/>
        </w:rPr>
        <w:tab/>
        <w:t>pg.52</w:t>
      </w:r>
    </w:p>
    <w:p w:rsidR="00BF213B" w:rsidRDefault="00BF213B">
      <w:pPr>
        <w:ind w:right="270"/>
      </w:pPr>
    </w:p>
    <w:p w:rsidR="00BF213B" w:rsidRDefault="007E6EB0">
      <w:r>
        <w:br w:type="page"/>
      </w:r>
    </w:p>
    <w:p w:rsidR="00BF213B" w:rsidRDefault="00BF213B"/>
    <w:p w:rsidR="00BF213B" w:rsidRDefault="007E6EB0">
      <w:pPr>
        <w:ind w:right="270"/>
      </w:pPr>
      <w:r>
        <w:rPr>
          <w:rFonts w:ascii="Times New Roman" w:eastAsia="Times New Roman" w:hAnsi="Times New Roman" w:cs="Times New Roman"/>
          <w:b/>
          <w:sz w:val="28"/>
          <w:szCs w:val="28"/>
        </w:rPr>
        <w:t>1.Introduction</w:t>
      </w:r>
    </w:p>
    <w:p w:rsidR="00BF213B" w:rsidRDefault="007E6EB0">
      <w:pPr>
        <w:ind w:right="270"/>
      </w:pPr>
      <w:r>
        <w:rPr>
          <w:rFonts w:ascii="Times New Roman" w:eastAsia="Times New Roman" w:hAnsi="Times New Roman" w:cs="Times New Roman"/>
        </w:rPr>
        <w:tab/>
        <w:t xml:space="preserve">This Software Requirement Specification (SRS) document provides an overview of the web system. It enlists the purpose and scope of the website, descriptions of the product and function, the requirements of the system, and the management process. </w:t>
      </w:r>
    </w:p>
    <w:p w:rsidR="00BF213B" w:rsidRDefault="00BF213B">
      <w:pPr>
        <w:ind w:right="270"/>
      </w:pPr>
    </w:p>
    <w:p w:rsidR="00BF213B" w:rsidRDefault="007E6EB0">
      <w:pPr>
        <w:ind w:right="270"/>
      </w:pPr>
      <w:r>
        <w:rPr>
          <w:rFonts w:ascii="Times New Roman" w:eastAsia="Times New Roman" w:hAnsi="Times New Roman" w:cs="Times New Roman"/>
        </w:rPr>
        <w:tab/>
      </w:r>
      <w:r>
        <w:rPr>
          <w:rFonts w:ascii="Times New Roman" w:eastAsia="Times New Roman" w:hAnsi="Times New Roman" w:cs="Times New Roman"/>
          <w:b/>
          <w:sz w:val="24"/>
          <w:szCs w:val="24"/>
        </w:rPr>
        <w:t>1.1 Purpose</w:t>
      </w:r>
    </w:p>
    <w:p w:rsidR="00BF213B" w:rsidRDefault="007E6EB0">
      <w:pPr>
        <w:ind w:right="270" w:firstLine="720"/>
      </w:pPr>
      <w:r>
        <w:rPr>
          <w:rFonts w:ascii="Times New Roman" w:eastAsia="Times New Roman" w:hAnsi="Times New Roman" w:cs="Times New Roman"/>
        </w:rPr>
        <w:t xml:space="preserve">The purpose of the website is to create and host video game reviews. The users will be able to </w:t>
      </w:r>
      <w:del w:id="24" w:author="Ben Zhang" w:date="2017-01-28T09:15:00Z">
        <w:r>
          <w:rPr>
            <w:rFonts w:ascii="Times New Roman" w:eastAsia="Times New Roman" w:hAnsi="Times New Roman" w:cs="Times New Roman"/>
          </w:rPr>
          <w:delText>comment on and</w:delText>
        </w:r>
      </w:del>
      <w:r>
        <w:rPr>
          <w:rFonts w:ascii="Times New Roman" w:eastAsia="Times New Roman" w:hAnsi="Times New Roman" w:cs="Times New Roman"/>
        </w:rPr>
        <w:t xml:space="preserve"> interact with the reviews. It will serve as a game blog and an online forum for users to view topics and </w:t>
      </w:r>
      <w:del w:id="25" w:author="Ben Zhang" w:date="2017-01-28T09:16:00Z">
        <w:r>
          <w:rPr>
            <w:rFonts w:ascii="Times New Roman" w:eastAsia="Times New Roman" w:hAnsi="Times New Roman" w:cs="Times New Roman"/>
          </w:rPr>
          <w:delText xml:space="preserve">discuss existing and </w:delText>
        </w:r>
      </w:del>
      <w:r>
        <w:rPr>
          <w:rFonts w:ascii="Times New Roman" w:eastAsia="Times New Roman" w:hAnsi="Times New Roman" w:cs="Times New Roman"/>
        </w:rPr>
        <w:t>upcoming game titles.</w:t>
      </w:r>
    </w:p>
    <w:p w:rsidR="00BF213B" w:rsidRDefault="007E6EB0">
      <w:pPr>
        <w:ind w:right="270"/>
      </w:pPr>
      <w:r>
        <w:rPr>
          <w:rFonts w:ascii="Times New Roman" w:eastAsia="Times New Roman" w:hAnsi="Times New Roman" w:cs="Times New Roman"/>
        </w:rPr>
        <w:tab/>
      </w:r>
    </w:p>
    <w:p w:rsidR="00BF213B" w:rsidRDefault="007E6EB0">
      <w:pPr>
        <w:ind w:right="270" w:firstLine="720"/>
      </w:pPr>
      <w:r>
        <w:rPr>
          <w:rFonts w:ascii="Times New Roman" w:eastAsia="Times New Roman" w:hAnsi="Times New Roman" w:cs="Times New Roman"/>
          <w:b/>
          <w:sz w:val="24"/>
          <w:szCs w:val="24"/>
        </w:rPr>
        <w:t>1.2 Scope</w:t>
      </w:r>
    </w:p>
    <w:p w:rsidR="00BF213B" w:rsidRDefault="007E6EB0">
      <w:pPr>
        <w:ind w:right="270"/>
      </w:pPr>
      <w:r>
        <w:rPr>
          <w:rFonts w:ascii="Times New Roman" w:eastAsia="Times New Roman" w:hAnsi="Times New Roman" w:cs="Times New Roman"/>
        </w:rPr>
        <w:tab/>
        <w:t>The goal of the website is to inform users of future game releases, as well as to provide reviewers’ opinions and recommendations for the games. In addition, the website will help to foster a healthy online community through the website forum.</w:t>
      </w:r>
    </w:p>
    <w:p w:rsidR="00BF213B" w:rsidRDefault="007E6EB0">
      <w:r>
        <w:rPr>
          <w:rFonts w:ascii="Times New Roman" w:eastAsia="Times New Roman" w:hAnsi="Times New Roman" w:cs="Times New Roman"/>
        </w:rPr>
        <w:tab/>
        <w:t>The main reason for the creation of this website is because we are passionate about gaming, and want to share our ideas with the world; also, if our website is able to generate substantial traffic, we will be able to make profits from displaying advertisements.</w:t>
      </w:r>
    </w:p>
    <w:p w:rsidR="00BF213B" w:rsidRDefault="007E6EB0">
      <w:pPr>
        <w:ind w:right="270"/>
      </w:pPr>
      <w:r>
        <w:rPr>
          <w:rFonts w:ascii="Times New Roman" w:eastAsia="Times New Roman" w:hAnsi="Times New Roman" w:cs="Times New Roman"/>
        </w:rPr>
        <w:tab/>
      </w:r>
    </w:p>
    <w:p w:rsidR="00BF213B" w:rsidRDefault="007E6EB0">
      <w:pPr>
        <w:ind w:right="270" w:firstLine="720"/>
      </w:pPr>
      <w:r>
        <w:rPr>
          <w:rFonts w:ascii="Times New Roman" w:eastAsia="Times New Roman" w:hAnsi="Times New Roman" w:cs="Times New Roman"/>
          <w:b/>
          <w:sz w:val="24"/>
          <w:szCs w:val="24"/>
        </w:rPr>
        <w:t>1.3 References</w:t>
      </w:r>
    </w:p>
    <w:p w:rsidR="00BF213B" w:rsidRDefault="007E6EB0">
      <w:pPr>
        <w:ind w:right="270"/>
      </w:pPr>
      <w:r>
        <w:rPr>
          <w:rFonts w:ascii="Times New Roman" w:eastAsia="Times New Roman" w:hAnsi="Times New Roman" w:cs="Times New Roman"/>
        </w:rPr>
        <w:t xml:space="preserve">IGN website: </w:t>
      </w:r>
      <w:hyperlink r:id="rId60">
        <w:r>
          <w:rPr>
            <w:color w:val="1155CC"/>
            <w:u w:val="single"/>
          </w:rPr>
          <w:t>http://ca.ign.com/</w:t>
        </w:r>
      </w:hyperlink>
    </w:p>
    <w:p w:rsidR="00BF213B" w:rsidRDefault="007E6EB0">
      <w:pPr>
        <w:ind w:right="270"/>
      </w:pPr>
      <w:r>
        <w:rPr>
          <w:rFonts w:ascii="Times New Roman" w:eastAsia="Times New Roman" w:hAnsi="Times New Roman" w:cs="Times New Roman"/>
        </w:rPr>
        <w:t xml:space="preserve">Gamespot website: </w:t>
      </w:r>
      <w:hyperlink r:id="rId61">
        <w:r>
          <w:rPr>
            <w:color w:val="1155CC"/>
            <w:u w:val="single"/>
          </w:rPr>
          <w:t>http://www.gamespot.com/</w:t>
        </w:r>
      </w:hyperlink>
    </w:p>
    <w:p w:rsidR="00BF213B" w:rsidRDefault="00BF213B">
      <w:pPr>
        <w:ind w:right="270"/>
      </w:pPr>
    </w:p>
    <w:p w:rsidR="00BF213B" w:rsidRDefault="00BF213B">
      <w:pPr>
        <w:ind w:right="270"/>
      </w:pPr>
    </w:p>
    <w:p w:rsidR="00BF213B" w:rsidRDefault="007E6EB0">
      <w:pPr>
        <w:ind w:right="270"/>
      </w:pPr>
      <w:r>
        <w:rPr>
          <w:rFonts w:ascii="Times New Roman" w:eastAsia="Times New Roman" w:hAnsi="Times New Roman" w:cs="Times New Roman"/>
          <w:b/>
          <w:sz w:val="28"/>
          <w:szCs w:val="28"/>
        </w:rPr>
        <w:t>2.Description</w:t>
      </w:r>
    </w:p>
    <w:p w:rsidR="00BF213B" w:rsidRDefault="007E6EB0">
      <w:pPr>
        <w:ind w:right="270"/>
      </w:pPr>
      <w:r>
        <w:rPr>
          <w:rFonts w:ascii="Times New Roman" w:eastAsia="Times New Roman" w:hAnsi="Times New Roman" w:cs="Times New Roman"/>
          <w:b/>
          <w:sz w:val="28"/>
          <w:szCs w:val="28"/>
        </w:rPr>
        <w:tab/>
      </w:r>
      <w:r>
        <w:rPr>
          <w:rFonts w:ascii="Times New Roman" w:eastAsia="Times New Roman" w:hAnsi="Times New Roman" w:cs="Times New Roman"/>
        </w:rPr>
        <w:t>The</w:t>
      </w:r>
      <w:del w:id="26" w:author="Ben Zhang" w:date="2017-01-26T12:40:00Z">
        <w:r>
          <w:rPr>
            <w:rFonts w:ascii="Times New Roman" w:eastAsia="Times New Roman" w:hAnsi="Times New Roman" w:cs="Times New Roman"/>
          </w:rPr>
          <w:delText xml:space="preserve"> HonestGames™</w:delText>
        </w:r>
      </w:del>
      <w:ins w:id="27" w:author="Ben Zhang" w:date="2017-01-26T12:40:00Z">
        <w:r>
          <w:rPr>
            <w:rFonts w:ascii="Times New Roman" w:eastAsia="Times New Roman" w:hAnsi="Times New Roman" w:cs="Times New Roman"/>
          </w:rPr>
          <w:t xml:space="preserve"> Games Review 8</w:t>
        </w:r>
      </w:ins>
      <w:r>
        <w:rPr>
          <w:rFonts w:ascii="Times New Roman" w:eastAsia="Times New Roman" w:hAnsi="Times New Roman" w:cs="Times New Roman"/>
        </w:rPr>
        <w:t xml:space="preserve"> web system is a website that hosts a collection of game reviews and upcoming game news. It will foster an online community by allowing users to interact with the reviews</w:t>
      </w:r>
      <w:del w:id="28" w:author="Ben Zhang" w:date="2017-01-28T09:17:00Z">
        <w:r>
          <w:rPr>
            <w:rFonts w:ascii="Times New Roman" w:eastAsia="Times New Roman" w:hAnsi="Times New Roman" w:cs="Times New Roman"/>
          </w:rPr>
          <w:delText>,</w:delText>
        </w:r>
      </w:del>
      <w:ins w:id="29" w:author="Ben Zhang" w:date="2017-01-28T09:17:00Z">
        <w:r>
          <w:rPr>
            <w:rFonts w:ascii="Times New Roman" w:eastAsia="Times New Roman" w:hAnsi="Times New Roman" w:cs="Times New Roman"/>
          </w:rPr>
          <w:t xml:space="preserve"> as well as signing up for an account.</w:t>
        </w:r>
      </w:ins>
      <w:r>
        <w:rPr>
          <w:rFonts w:ascii="Times New Roman" w:eastAsia="Times New Roman" w:hAnsi="Times New Roman" w:cs="Times New Roman"/>
        </w:rPr>
        <w:t xml:space="preserve"> </w:t>
      </w:r>
      <w:del w:id="30" w:author="Ben Zhang" w:date="2017-01-28T09:17:00Z">
        <w:r>
          <w:rPr>
            <w:rFonts w:ascii="Times New Roman" w:eastAsia="Times New Roman" w:hAnsi="Times New Roman" w:cs="Times New Roman"/>
          </w:rPr>
          <w:delText>as well as posting on the built in forum by signing up for an account.</w:delText>
        </w:r>
      </w:del>
    </w:p>
    <w:p w:rsidR="00BF213B" w:rsidRDefault="00BF213B">
      <w:pPr>
        <w:ind w:right="270"/>
      </w:pPr>
    </w:p>
    <w:p w:rsidR="00BF213B" w:rsidRDefault="007E6EB0">
      <w:pPr>
        <w:ind w:right="270"/>
      </w:pPr>
      <w:r>
        <w:rPr>
          <w:rFonts w:ascii="Times New Roman" w:eastAsia="Times New Roman" w:hAnsi="Times New Roman" w:cs="Times New Roman"/>
        </w:rPr>
        <w:tab/>
      </w:r>
      <w:r>
        <w:rPr>
          <w:rFonts w:ascii="Times New Roman" w:eastAsia="Times New Roman" w:hAnsi="Times New Roman" w:cs="Times New Roman"/>
          <w:b/>
          <w:sz w:val="24"/>
          <w:szCs w:val="24"/>
        </w:rPr>
        <w:t>2.1 Product Perspective</w:t>
      </w:r>
    </w:p>
    <w:p w:rsidR="00BF213B" w:rsidRDefault="007E6EB0">
      <w:pPr>
        <w:ind w:firstLine="720"/>
      </w:pPr>
      <w:r>
        <w:rPr>
          <w:rFonts w:ascii="Times New Roman" w:eastAsia="Times New Roman" w:hAnsi="Times New Roman" w:cs="Times New Roman"/>
        </w:rPr>
        <w:t>The HonestGames™ web system is similar to other web systems in the existing market. IGN and Gamespot are two of the most dominant competitors to this system; however, their scoring system is often inconsistent and influenced by sponsorship. This product will differentiate from them by offering honest reviews in a group instead.</w:t>
      </w:r>
    </w:p>
    <w:p w:rsidR="00BF213B" w:rsidRDefault="007E6EB0">
      <w:r>
        <w:rPr>
          <w:rFonts w:ascii="Times New Roman" w:eastAsia="Times New Roman" w:hAnsi="Times New Roman" w:cs="Times New Roman"/>
        </w:rPr>
        <w:tab/>
        <w:t>Conversely, this system will borrow elements from their webpage architecture, such as categorizing games based on consoles, as well as including a list of popular upcoming titles on the side of the webpage.</w:t>
      </w:r>
    </w:p>
    <w:p w:rsidR="00BF213B" w:rsidRDefault="007E6EB0">
      <w:pPr>
        <w:ind w:right="270"/>
      </w:pPr>
      <w:r>
        <w:rPr>
          <w:rFonts w:ascii="Times New Roman" w:eastAsia="Times New Roman" w:hAnsi="Times New Roman" w:cs="Times New Roman"/>
        </w:rPr>
        <w:tab/>
      </w:r>
    </w:p>
    <w:p w:rsidR="00BF213B" w:rsidRDefault="007E6EB0">
      <w:pPr>
        <w:ind w:right="270" w:firstLine="720"/>
      </w:pPr>
      <w:r>
        <w:rPr>
          <w:rFonts w:ascii="Times New Roman" w:eastAsia="Times New Roman" w:hAnsi="Times New Roman" w:cs="Times New Roman"/>
          <w:b/>
          <w:sz w:val="24"/>
          <w:szCs w:val="24"/>
        </w:rPr>
        <w:t>2.2 Product Functions</w:t>
      </w:r>
      <w:r>
        <w:rPr>
          <w:rFonts w:ascii="Times New Roman" w:eastAsia="Times New Roman" w:hAnsi="Times New Roman" w:cs="Times New Roman"/>
          <w:b/>
          <w:sz w:val="24"/>
          <w:szCs w:val="24"/>
        </w:rPr>
        <w:tab/>
      </w:r>
      <w:r>
        <w:rPr>
          <w:rFonts w:ascii="Times New Roman" w:eastAsia="Times New Roman" w:hAnsi="Times New Roman" w:cs="Times New Roman"/>
        </w:rPr>
        <w:tab/>
      </w:r>
    </w:p>
    <w:p w:rsidR="00BF213B" w:rsidRDefault="007E6EB0">
      <w:pPr>
        <w:ind w:right="270"/>
        <w:rPr>
          <w:del w:id="31" w:author="Ben Zhang" w:date="2017-01-28T09:19:00Z"/>
        </w:rPr>
      </w:pPr>
      <w:r>
        <w:rPr>
          <w:rFonts w:ascii="Times New Roman" w:eastAsia="Times New Roman" w:hAnsi="Times New Roman" w:cs="Times New Roman"/>
        </w:rPr>
        <w:tab/>
        <w:t xml:space="preserve">The web system will host a category of game reviews based on the console type, each game review will be available for scoring </w:t>
      </w:r>
      <w:del w:id="32" w:author="Ben Zhang" w:date="2017-01-28T09:18:00Z">
        <w:r>
          <w:rPr>
            <w:rFonts w:ascii="Times New Roman" w:eastAsia="Times New Roman" w:hAnsi="Times New Roman" w:cs="Times New Roman"/>
          </w:rPr>
          <w:delText xml:space="preserve">and commenting </w:delText>
        </w:r>
      </w:del>
      <w:r>
        <w:rPr>
          <w:rFonts w:ascii="Times New Roman" w:eastAsia="Times New Roman" w:hAnsi="Times New Roman" w:cs="Times New Roman"/>
        </w:rPr>
        <w:t xml:space="preserve">by reviewers and users. The users will be able to </w:t>
      </w:r>
      <w:r>
        <w:rPr>
          <w:rFonts w:ascii="Times New Roman" w:eastAsia="Times New Roman" w:hAnsi="Times New Roman" w:cs="Times New Roman"/>
        </w:rPr>
        <w:lastRenderedPageBreak/>
        <w:t>view popular upcoming titles, as well as hot topics and popular reviews on the main page. The users will be able to sign up for an account</w:t>
      </w:r>
      <w:ins w:id="33" w:author="Ben Zhang" w:date="2017-01-28T09:18:00Z">
        <w:r>
          <w:rPr>
            <w:rFonts w:ascii="Times New Roman" w:eastAsia="Times New Roman" w:hAnsi="Times New Roman" w:cs="Times New Roman"/>
          </w:rPr>
          <w:t>.</w:t>
        </w:r>
      </w:ins>
      <w:r>
        <w:rPr>
          <w:rFonts w:ascii="Times New Roman" w:eastAsia="Times New Roman" w:hAnsi="Times New Roman" w:cs="Times New Roman"/>
        </w:rPr>
        <w:t xml:space="preserve"> </w:t>
      </w:r>
      <w:del w:id="34" w:author="Ben Zhang" w:date="2017-01-28T09:18:00Z">
        <w:r>
          <w:rPr>
            <w:rFonts w:ascii="Times New Roman" w:eastAsia="Times New Roman" w:hAnsi="Times New Roman" w:cs="Times New Roman"/>
          </w:rPr>
          <w:delText>to access the website forum, they</w:delText>
        </w:r>
      </w:del>
      <w:r>
        <w:rPr>
          <w:rFonts w:ascii="Times New Roman" w:eastAsia="Times New Roman" w:hAnsi="Times New Roman" w:cs="Times New Roman"/>
        </w:rPr>
        <w:t xml:space="preserve"> </w:t>
      </w:r>
      <w:del w:id="35" w:author="Ben Zhang" w:date="2017-01-28T09:19:00Z">
        <w:r>
          <w:rPr>
            <w:rFonts w:ascii="Times New Roman" w:eastAsia="Times New Roman" w:hAnsi="Times New Roman" w:cs="Times New Roman"/>
          </w:rPr>
          <w:delText xml:space="preserve">can then post topics and comment on other topics. </w:delText>
        </w:r>
      </w:del>
      <w:r>
        <w:rPr>
          <w:rFonts w:ascii="Times New Roman" w:eastAsia="Times New Roman" w:hAnsi="Times New Roman" w:cs="Times New Roman"/>
        </w:rPr>
        <w:t xml:space="preserve">In addition, the users will be able to search for reviews based on tags reviewers has added to the review. </w:t>
      </w:r>
      <w:del w:id="36" w:author="Ben Zhang" w:date="2017-01-28T09:19:00Z">
        <w:r>
          <w:rPr>
            <w:rFonts w:ascii="Times New Roman" w:eastAsia="Times New Roman" w:hAnsi="Times New Roman" w:cs="Times New Roman"/>
          </w:rPr>
          <w:delText>The forum will be separated by sections and moderated by the reviewers. The reviewers will be able to add/remove and modify the reviews, the upcoming titles, and hot topics.</w:delText>
        </w:r>
      </w:del>
      <w:ins w:id="37" w:author="Ben Zhang" w:date="2017-01-28T09:19:00Z">
        <w:r>
          <w:rPr>
            <w:rFonts w:ascii="Times New Roman" w:eastAsia="Times New Roman" w:hAnsi="Times New Roman" w:cs="Times New Roman"/>
          </w:rPr>
          <w:t xml:space="preserve"> An online forum where users can post topics and comment on other topics may also be implemented if time permits.</w:t>
        </w:r>
      </w:ins>
    </w:p>
    <w:p w:rsidR="00BF213B" w:rsidRDefault="007E6EB0">
      <w:pPr>
        <w:ind w:right="270"/>
      </w:pPr>
      <w:del w:id="38" w:author="Ben Zhang" w:date="2017-01-28T09:19:00Z">
        <w:r>
          <w:rPr>
            <w:rFonts w:ascii="Times New Roman" w:eastAsia="Times New Roman" w:hAnsi="Times New Roman" w:cs="Times New Roman"/>
          </w:rPr>
          <w:tab/>
        </w:r>
      </w:del>
    </w:p>
    <w:p w:rsidR="00BF213B" w:rsidRDefault="00BF213B">
      <w:pPr>
        <w:ind w:right="270"/>
      </w:pPr>
    </w:p>
    <w:p w:rsidR="00BF213B" w:rsidRDefault="00BF213B">
      <w:pPr>
        <w:ind w:right="270"/>
      </w:pPr>
    </w:p>
    <w:p w:rsidR="00BF213B" w:rsidRDefault="007E6EB0">
      <w:pPr>
        <w:ind w:right="270" w:firstLine="720"/>
      </w:pPr>
      <w:r>
        <w:rPr>
          <w:rFonts w:ascii="Times New Roman" w:eastAsia="Times New Roman" w:hAnsi="Times New Roman" w:cs="Times New Roman"/>
          <w:b/>
          <w:sz w:val="24"/>
          <w:szCs w:val="24"/>
        </w:rPr>
        <w:t>2.3 User Characteristics</w:t>
      </w:r>
    </w:p>
    <w:p w:rsidR="00BF213B" w:rsidRDefault="007E6EB0">
      <w:pPr>
        <w:ind w:right="270" w:firstLine="720"/>
      </w:pPr>
      <w:r>
        <w:rPr>
          <w:rFonts w:ascii="Times New Roman" w:eastAsia="Times New Roman" w:hAnsi="Times New Roman" w:cs="Times New Roman"/>
        </w:rPr>
        <w:t xml:space="preserve"> The target age demographic are teenagers and adults,  ranging from 13 to 40 and above. The target users are likely to spend time on the internet and are familiar with other similar web system layouts and functions. The system will design web page layout similar to other systems to allow ease of use for the experienced users.</w:t>
      </w:r>
    </w:p>
    <w:p w:rsidR="00BF213B" w:rsidRDefault="00BF213B">
      <w:pPr>
        <w:ind w:right="270"/>
      </w:pPr>
    </w:p>
    <w:p w:rsidR="00BF213B" w:rsidRDefault="007E6EB0">
      <w:r>
        <w:rPr>
          <w:rFonts w:ascii="Times New Roman" w:eastAsia="Times New Roman" w:hAnsi="Times New Roman" w:cs="Times New Roman"/>
          <w:b/>
          <w:sz w:val="28"/>
          <w:szCs w:val="28"/>
        </w:rPr>
        <w:t>3. Specific Requirements</w:t>
      </w:r>
    </w:p>
    <w:p w:rsidR="00BF213B" w:rsidRDefault="007E6EB0">
      <w:r>
        <w:rPr>
          <w:rFonts w:ascii="Times New Roman" w:eastAsia="Times New Roman" w:hAnsi="Times New Roman" w:cs="Times New Roman"/>
          <w:b/>
          <w:sz w:val="28"/>
          <w:szCs w:val="28"/>
        </w:rPr>
        <w:tab/>
      </w:r>
      <w:r>
        <w:rPr>
          <w:rFonts w:ascii="Times New Roman" w:eastAsia="Times New Roman" w:hAnsi="Times New Roman" w:cs="Times New Roman"/>
        </w:rPr>
        <w:t xml:space="preserve">The </w:t>
      </w:r>
      <w:del w:id="39" w:author="Ben Zhang" w:date="2017-01-28T09:29:00Z">
        <w:r>
          <w:rPr>
            <w:rFonts w:ascii="Times New Roman" w:eastAsia="Times New Roman" w:hAnsi="Times New Roman" w:cs="Times New Roman"/>
          </w:rPr>
          <w:delText xml:space="preserve">HonestGames™ </w:delText>
        </w:r>
      </w:del>
      <w:ins w:id="40" w:author="Ben Zhang" w:date="2017-01-28T09:29:00Z">
        <w:r>
          <w:rPr>
            <w:rFonts w:ascii="Times New Roman" w:eastAsia="Times New Roman" w:hAnsi="Times New Roman" w:cs="Times New Roman"/>
          </w:rPr>
          <w:t xml:space="preserve">Game Review 8™ </w:t>
        </w:r>
      </w:ins>
      <w:r>
        <w:rPr>
          <w:rFonts w:ascii="Times New Roman" w:eastAsia="Times New Roman" w:hAnsi="Times New Roman" w:cs="Times New Roman"/>
        </w:rPr>
        <w:t>web system will use HTML to format the web page elements, CSS to style the webpage elements and contents, PHP for backend functions, and SQL for database management.</w:t>
      </w:r>
    </w:p>
    <w:p w:rsidR="00BF213B" w:rsidRDefault="007E6EB0">
      <w:r>
        <w:rPr>
          <w:rFonts w:ascii="Times New Roman" w:eastAsia="Times New Roman" w:hAnsi="Times New Roman" w:cs="Times New Roman"/>
        </w:rPr>
        <w:tab/>
      </w:r>
    </w:p>
    <w:p w:rsidR="00BF213B" w:rsidRDefault="007E6EB0">
      <w:pPr>
        <w:ind w:firstLine="720"/>
      </w:pPr>
      <w:r>
        <w:rPr>
          <w:rFonts w:ascii="Times New Roman" w:eastAsia="Times New Roman" w:hAnsi="Times New Roman" w:cs="Times New Roman"/>
          <w:b/>
          <w:sz w:val="24"/>
          <w:szCs w:val="24"/>
        </w:rPr>
        <w:t>3.1 Functions</w:t>
      </w:r>
    </w:p>
    <w:p w:rsidR="00BF213B" w:rsidRDefault="007E6EB0">
      <w:r>
        <w:rPr>
          <w:rFonts w:ascii="Times New Roman" w:eastAsia="Times New Roman" w:hAnsi="Times New Roman" w:cs="Times New Roman"/>
          <w:b/>
          <w:sz w:val="24"/>
          <w:szCs w:val="24"/>
        </w:rPr>
        <w:tab/>
      </w:r>
      <w:r>
        <w:rPr>
          <w:rFonts w:ascii="Times New Roman" w:eastAsia="Times New Roman" w:hAnsi="Times New Roman" w:cs="Times New Roman"/>
        </w:rPr>
        <w:t xml:space="preserve">The web system will display reviews for games in a blog fashion, allowing for </w:t>
      </w:r>
      <w:del w:id="41" w:author="Ben Zhang" w:date="2017-01-28T09:21:00Z">
        <w:r>
          <w:rPr>
            <w:rFonts w:ascii="Times New Roman" w:eastAsia="Times New Roman" w:hAnsi="Times New Roman" w:cs="Times New Roman"/>
          </w:rPr>
          <w:delText xml:space="preserve">commenting and scoring </w:delText>
        </w:r>
      </w:del>
      <w:ins w:id="42" w:author="Ben Zhang" w:date="2017-01-28T09:21:00Z">
        <w:r>
          <w:rPr>
            <w:rFonts w:ascii="Times New Roman" w:eastAsia="Times New Roman" w:hAnsi="Times New Roman" w:cs="Times New Roman"/>
          </w:rPr>
          <w:t xml:space="preserve">upvoting and downvoting </w:t>
        </w:r>
      </w:ins>
      <w:r>
        <w:rPr>
          <w:rFonts w:ascii="Times New Roman" w:eastAsia="Times New Roman" w:hAnsi="Times New Roman" w:cs="Times New Roman"/>
        </w:rPr>
        <w:t xml:space="preserve">at the bottom of the review. The system will host media including text, images, and videos. Text will be used to convey reviews, images and videos may be embedded in the reviews to supplement them. The system will allow account registration and deregistration. </w:t>
      </w:r>
      <w:del w:id="43" w:author="Ben Zhang" w:date="2017-01-28T09:22:00Z">
        <w:r>
          <w:rPr>
            <w:rFonts w:ascii="Times New Roman" w:eastAsia="Times New Roman" w:hAnsi="Times New Roman" w:cs="Times New Roman"/>
          </w:rPr>
          <w:delText>Registered users will be able to create posts, delete/edit posts, and comment on posts.</w:delText>
        </w:r>
        <w:r>
          <w:rPr>
            <w:rFonts w:ascii="Times New Roman" w:eastAsia="Times New Roman" w:hAnsi="Times New Roman" w:cs="Times New Roman"/>
            <w:sz w:val="24"/>
            <w:szCs w:val="24"/>
          </w:rPr>
          <w:delText xml:space="preserve"> </w:delText>
        </w:r>
      </w:del>
      <w:ins w:id="44" w:author="Ben Zhang" w:date="2017-01-28T09:22:00Z">
        <w:r>
          <w:rPr>
            <w:rFonts w:ascii="Times New Roman" w:eastAsia="Times New Roman" w:hAnsi="Times New Roman" w:cs="Times New Roman"/>
            <w:sz w:val="24"/>
            <w:szCs w:val="24"/>
          </w:rPr>
          <w:t xml:space="preserve">Users may create posts and reply to other posts if forum function is implemented. </w:t>
        </w:r>
      </w:ins>
      <w:r>
        <w:rPr>
          <w:rFonts w:ascii="Times New Roman" w:eastAsia="Times New Roman" w:hAnsi="Times New Roman" w:cs="Times New Roman"/>
        </w:rPr>
        <w:t>The system will be able to process user search inputs and return the requested information. The website layout must adhere to W3C’s guidelines.</w:t>
      </w:r>
    </w:p>
    <w:p w:rsidR="00BF213B" w:rsidRDefault="00BF213B"/>
    <w:p w:rsidR="00BF213B" w:rsidRDefault="007E6EB0">
      <w:r>
        <w:rPr>
          <w:rFonts w:ascii="Times New Roman" w:eastAsia="Times New Roman" w:hAnsi="Times New Roman" w:cs="Times New Roman"/>
          <w:b/>
          <w:sz w:val="24"/>
          <w:szCs w:val="24"/>
        </w:rPr>
        <w:tab/>
        <w:t>3.2 Performance Requirements</w:t>
      </w:r>
    </w:p>
    <w:p w:rsidR="00BF213B" w:rsidRDefault="007E6EB0">
      <w:r>
        <w:rPr>
          <w:rFonts w:ascii="Times New Roman" w:eastAsia="Times New Roman" w:hAnsi="Times New Roman" w:cs="Times New Roman"/>
          <w:b/>
          <w:sz w:val="24"/>
          <w:szCs w:val="24"/>
        </w:rPr>
        <w:tab/>
      </w:r>
      <w:r>
        <w:rPr>
          <w:rFonts w:ascii="Times New Roman" w:eastAsia="Times New Roman" w:hAnsi="Times New Roman" w:cs="Times New Roman"/>
        </w:rPr>
        <w:t>The web system will be able to run on three primary browsers, Google Chrome, Internet Explorer, and Mozilla Firefox. The website will be accessible even when image and video elements are not functioning. The website will be hosted on a server and will be available to anyone at anytime and it will be HTML 5 standardized.</w:t>
      </w:r>
    </w:p>
    <w:p w:rsidR="00BF213B" w:rsidRDefault="00BF213B"/>
    <w:p w:rsidR="00BF213B" w:rsidRDefault="007E6EB0">
      <w:r>
        <w:rPr>
          <w:rFonts w:ascii="Times New Roman" w:eastAsia="Times New Roman" w:hAnsi="Times New Roman" w:cs="Times New Roman"/>
          <w:b/>
          <w:sz w:val="24"/>
          <w:szCs w:val="24"/>
        </w:rPr>
        <w:tab/>
        <w:t>3.3 Logical Database Requirements</w:t>
      </w:r>
    </w:p>
    <w:p w:rsidR="00BF213B" w:rsidRDefault="007E6EB0">
      <w:r>
        <w:rPr>
          <w:rFonts w:ascii="Times New Roman" w:eastAsia="Times New Roman" w:hAnsi="Times New Roman" w:cs="Times New Roman"/>
          <w:b/>
          <w:sz w:val="24"/>
          <w:szCs w:val="24"/>
        </w:rPr>
        <w:tab/>
      </w:r>
      <w:del w:id="45" w:author="Ben Zhang" w:date="2017-01-28T09:24:00Z">
        <w:r>
          <w:rPr>
            <w:rFonts w:ascii="Times New Roman" w:eastAsia="Times New Roman" w:hAnsi="Times New Roman" w:cs="Times New Roman"/>
          </w:rPr>
          <w:delText xml:space="preserve">HonestGames™ </w:delText>
        </w:r>
      </w:del>
      <w:ins w:id="46" w:author="Ben Zhang" w:date="2017-01-28T09:24:00Z">
        <w:r>
          <w:rPr>
            <w:rFonts w:ascii="Times New Roman" w:eastAsia="Times New Roman" w:hAnsi="Times New Roman" w:cs="Times New Roman"/>
          </w:rPr>
          <w:t>Game Review 8™</w:t>
        </w:r>
      </w:ins>
      <w:r>
        <w:rPr>
          <w:rFonts w:ascii="Times New Roman" w:eastAsia="Times New Roman" w:hAnsi="Times New Roman" w:cs="Times New Roman"/>
        </w:rPr>
        <w:t>will use SQL to store and retrieve information from databases. One database will store data such as usernames, passwords, upvotes, date of birth, age, and other member information. While the other database will store tags, titles, authors, and genres</w:t>
      </w:r>
      <w:r>
        <w:rPr>
          <w:rFonts w:ascii="Times New Roman" w:eastAsia="Times New Roman" w:hAnsi="Times New Roman" w:cs="Times New Roman"/>
          <w:b/>
        </w:rPr>
        <w:t xml:space="preserve"> </w:t>
      </w:r>
      <w:r>
        <w:rPr>
          <w:rFonts w:ascii="Times New Roman" w:eastAsia="Times New Roman" w:hAnsi="Times New Roman" w:cs="Times New Roman"/>
        </w:rPr>
        <w:t>for the article search function.</w:t>
      </w:r>
    </w:p>
    <w:p w:rsidR="00BF213B" w:rsidRDefault="007E6EB0">
      <w:r>
        <w:rPr>
          <w:rFonts w:ascii="Times New Roman" w:eastAsia="Times New Roman" w:hAnsi="Times New Roman" w:cs="Times New Roman"/>
          <w:b/>
          <w:sz w:val="24"/>
          <w:szCs w:val="24"/>
        </w:rPr>
        <w:tab/>
      </w:r>
    </w:p>
    <w:p w:rsidR="00BF213B" w:rsidRDefault="007E6EB0">
      <w:r>
        <w:rPr>
          <w:rFonts w:ascii="Times New Roman" w:eastAsia="Times New Roman" w:hAnsi="Times New Roman" w:cs="Times New Roman"/>
          <w:b/>
          <w:sz w:val="24"/>
          <w:szCs w:val="24"/>
        </w:rPr>
        <w:lastRenderedPageBreak/>
        <w:tab/>
        <w:t>3.4 Design Constraints</w:t>
      </w:r>
    </w:p>
    <w:p w:rsidR="00BF213B" w:rsidRDefault="007E6EB0">
      <w:r>
        <w:rPr>
          <w:rFonts w:ascii="Times New Roman" w:eastAsia="Times New Roman" w:hAnsi="Times New Roman" w:cs="Times New Roman"/>
          <w:b/>
          <w:sz w:val="24"/>
          <w:szCs w:val="24"/>
        </w:rPr>
        <w:tab/>
      </w:r>
      <w:r>
        <w:rPr>
          <w:rFonts w:ascii="Times New Roman" w:eastAsia="Times New Roman" w:hAnsi="Times New Roman" w:cs="Times New Roman"/>
        </w:rPr>
        <w:t xml:space="preserve">Due to time constraints, functions such as the </w:t>
      </w:r>
      <w:del w:id="47" w:author="Ben Zhang" w:date="2017-01-28T09:25:00Z">
        <w:r>
          <w:rPr>
            <w:rFonts w:ascii="Times New Roman" w:eastAsia="Times New Roman" w:hAnsi="Times New Roman" w:cs="Times New Roman"/>
          </w:rPr>
          <w:delText>ability to upvote/downvote reviews</w:delText>
        </w:r>
      </w:del>
      <w:r>
        <w:rPr>
          <w:rFonts w:ascii="Times New Roman" w:eastAsia="Times New Roman" w:hAnsi="Times New Roman" w:cs="Times New Roman"/>
        </w:rPr>
        <w:t xml:space="preserve"> </w:t>
      </w:r>
      <w:ins w:id="48" w:author="Ben Zhang" w:date="2017-01-28T09:25:00Z">
        <w:r>
          <w:rPr>
            <w:rFonts w:ascii="Times New Roman" w:eastAsia="Times New Roman" w:hAnsi="Times New Roman" w:cs="Times New Roman"/>
          </w:rPr>
          <w:t xml:space="preserve">forum </w:t>
        </w:r>
      </w:ins>
      <w:r>
        <w:rPr>
          <w:rFonts w:ascii="Times New Roman" w:eastAsia="Times New Roman" w:hAnsi="Times New Roman" w:cs="Times New Roman"/>
        </w:rPr>
        <w:t>are not listed in functional requirement. If time permits they may be implemented.</w:t>
      </w:r>
    </w:p>
    <w:p w:rsidR="00BF213B" w:rsidRDefault="00BF213B"/>
    <w:p w:rsidR="00BF213B" w:rsidRDefault="00BF213B"/>
    <w:p w:rsidR="00BF213B" w:rsidRDefault="007E6EB0">
      <w:r>
        <w:rPr>
          <w:rFonts w:ascii="Times New Roman" w:eastAsia="Times New Roman" w:hAnsi="Times New Roman" w:cs="Times New Roman"/>
          <w:b/>
          <w:sz w:val="28"/>
          <w:szCs w:val="28"/>
        </w:rPr>
        <w:t>4. Management Process</w:t>
      </w:r>
    </w:p>
    <w:p w:rsidR="00BF213B" w:rsidRDefault="007E6EB0">
      <w:r>
        <w:rPr>
          <w:rFonts w:ascii="Times New Roman" w:eastAsia="Times New Roman" w:hAnsi="Times New Roman" w:cs="Times New Roman"/>
          <w:b/>
          <w:sz w:val="28"/>
          <w:szCs w:val="28"/>
        </w:rPr>
        <w:tab/>
      </w:r>
      <w:r>
        <w:rPr>
          <w:rFonts w:ascii="Times New Roman" w:eastAsia="Times New Roman" w:hAnsi="Times New Roman" w:cs="Times New Roman"/>
        </w:rPr>
        <w:t>The project leader has devised a project outline describing the meeting agenda, plan for missing work, contribution mark rubric, and an idea sheet for each milestone on the google drive for members to access. The project leader is responsible for coordinating the completion of the project, which includes scheduling meetings, assigning work, taking notes of meetings, and ensuring work is done on-time. The members are responsible for attending project meetings as well as finishing their assigned work.</w:t>
      </w:r>
    </w:p>
    <w:p w:rsidR="00BF213B" w:rsidRDefault="007E6EB0">
      <w:r>
        <w:rPr>
          <w:rFonts w:ascii="Times New Roman" w:eastAsia="Times New Roman" w:hAnsi="Times New Roman" w:cs="Times New Roman"/>
        </w:rPr>
        <w:tab/>
      </w:r>
    </w:p>
    <w:p w:rsidR="00BF213B" w:rsidRDefault="007E6EB0">
      <w:pPr>
        <w:ind w:firstLine="720"/>
      </w:pPr>
      <w:r>
        <w:rPr>
          <w:rFonts w:ascii="Times New Roman" w:eastAsia="Times New Roman" w:hAnsi="Times New Roman" w:cs="Times New Roman"/>
          <w:b/>
          <w:sz w:val="24"/>
          <w:szCs w:val="24"/>
        </w:rPr>
        <w:t>4.1 Meeting Schedule</w:t>
      </w:r>
    </w:p>
    <w:p w:rsidR="00BF213B" w:rsidRDefault="007E6EB0">
      <w:r>
        <w:rPr>
          <w:rFonts w:ascii="Times New Roman" w:eastAsia="Times New Roman" w:hAnsi="Times New Roman" w:cs="Times New Roman"/>
          <w:b/>
          <w:sz w:val="24"/>
          <w:szCs w:val="24"/>
        </w:rPr>
        <w:tab/>
      </w:r>
      <w:r>
        <w:rPr>
          <w:rFonts w:ascii="Times New Roman" w:eastAsia="Times New Roman" w:hAnsi="Times New Roman" w:cs="Times New Roman"/>
        </w:rPr>
        <w:t>The team is meeting two times a week, once on Wednesday and once on Saturday. Work is assigned individually the following day after the last milestone is due. We will have a mini check up mid week and a due date two days before milestone is due. The first meeting on Saturday will mostly be going over the criteria, brainstorming ideas, and assigning work for the next two weeks. The second meeting on the next Wednesday is going to be a short check-up on the progress; problems will be discussed here. The third meeting on the following Saturday will be when the assigned work is due. Members will present their work and go over any missing parts; afterwards, new assigned work and a due date will be issued to everyone. The final meeting will be on the next Wednesday. Everyone will present their final work and be evaluated based on the rubric. The leader will then compile everyone’s work and hand it in.</w:t>
      </w:r>
    </w:p>
    <w:p w:rsidR="00BF213B" w:rsidRDefault="007E6EB0">
      <w:r>
        <w:rPr>
          <w:rFonts w:ascii="Times New Roman" w:eastAsia="Times New Roman" w:hAnsi="Times New Roman" w:cs="Times New Roman"/>
          <w:b/>
          <w:sz w:val="24"/>
          <w:szCs w:val="24"/>
        </w:rPr>
        <w:tab/>
      </w:r>
    </w:p>
    <w:p w:rsidR="00BF213B" w:rsidRDefault="007E6EB0">
      <w:pPr>
        <w:ind w:firstLine="720"/>
      </w:pPr>
      <w:r>
        <w:rPr>
          <w:rFonts w:ascii="Times New Roman" w:eastAsia="Times New Roman" w:hAnsi="Times New Roman" w:cs="Times New Roman"/>
          <w:b/>
          <w:sz w:val="24"/>
          <w:szCs w:val="24"/>
        </w:rPr>
        <w:t>4.2 Work Assignment</w:t>
      </w:r>
    </w:p>
    <w:p w:rsidR="00BF213B" w:rsidRDefault="007E6EB0">
      <w:r>
        <w:rPr>
          <w:rFonts w:ascii="Times New Roman" w:eastAsia="Times New Roman" w:hAnsi="Times New Roman" w:cs="Times New Roman"/>
          <w:b/>
          <w:sz w:val="24"/>
          <w:szCs w:val="24"/>
        </w:rPr>
        <w:tab/>
      </w:r>
      <w:r>
        <w:rPr>
          <w:rFonts w:ascii="Times New Roman" w:eastAsia="Times New Roman" w:hAnsi="Times New Roman" w:cs="Times New Roman"/>
        </w:rPr>
        <w:t>Work will be assigned individually at the first meeting. Members may be further subdivided into groups of 2 or 3 to focus on specific aspects of the project. If members feel their workload is unfair it can be negotiated.</w:t>
      </w:r>
    </w:p>
    <w:p w:rsidR="00BF213B" w:rsidRDefault="007E6EB0">
      <w:r>
        <w:rPr>
          <w:rFonts w:ascii="Times New Roman" w:eastAsia="Times New Roman" w:hAnsi="Times New Roman" w:cs="Times New Roman"/>
          <w:b/>
          <w:sz w:val="24"/>
          <w:szCs w:val="24"/>
        </w:rPr>
        <w:tab/>
      </w:r>
    </w:p>
    <w:p w:rsidR="00BF213B" w:rsidRDefault="007E6EB0">
      <w:pPr>
        <w:ind w:firstLine="720"/>
      </w:pPr>
      <w:r>
        <w:rPr>
          <w:rFonts w:ascii="Times New Roman" w:eastAsia="Times New Roman" w:hAnsi="Times New Roman" w:cs="Times New Roman"/>
          <w:b/>
          <w:sz w:val="24"/>
          <w:szCs w:val="24"/>
        </w:rPr>
        <w:t>4.3 Marking Rubric</w:t>
      </w:r>
    </w:p>
    <w:p w:rsidR="00BF213B" w:rsidRDefault="00BF213B"/>
    <w:tbl>
      <w:tblPr>
        <w:tblStyle w:val="a2"/>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F213B">
        <w:tc>
          <w:tcPr>
            <w:tcW w:w="1872" w:type="dxa"/>
            <w:tcMar>
              <w:top w:w="100" w:type="dxa"/>
              <w:left w:w="100" w:type="dxa"/>
              <w:bottom w:w="100" w:type="dxa"/>
              <w:right w:w="100" w:type="dxa"/>
            </w:tcMar>
          </w:tcPr>
          <w:p w:rsidR="00BF213B" w:rsidRDefault="00BF213B">
            <w:pPr>
              <w:spacing w:line="240" w:lineRule="auto"/>
            </w:pPr>
          </w:p>
        </w:tc>
        <w:tc>
          <w:tcPr>
            <w:tcW w:w="1872" w:type="dxa"/>
            <w:tcMar>
              <w:top w:w="100" w:type="dxa"/>
              <w:left w:w="100" w:type="dxa"/>
              <w:bottom w:w="100" w:type="dxa"/>
              <w:right w:w="100" w:type="dxa"/>
            </w:tcMar>
          </w:tcPr>
          <w:p w:rsidR="00BF213B" w:rsidRDefault="007E6EB0">
            <w:pPr>
              <w:spacing w:line="240" w:lineRule="auto"/>
            </w:pPr>
            <w:r>
              <w:t>1st meeting (Sat)</w:t>
            </w:r>
          </w:p>
        </w:tc>
        <w:tc>
          <w:tcPr>
            <w:tcW w:w="1872" w:type="dxa"/>
            <w:tcMar>
              <w:top w:w="100" w:type="dxa"/>
              <w:left w:w="100" w:type="dxa"/>
              <w:bottom w:w="100" w:type="dxa"/>
              <w:right w:w="100" w:type="dxa"/>
            </w:tcMar>
          </w:tcPr>
          <w:p w:rsidR="00BF213B" w:rsidRDefault="007E6EB0">
            <w:pPr>
              <w:spacing w:line="240" w:lineRule="auto"/>
            </w:pPr>
            <w:r>
              <w:t>2nd meeting</w:t>
            </w:r>
          </w:p>
          <w:p w:rsidR="00BF213B" w:rsidRDefault="007E6EB0">
            <w:pPr>
              <w:spacing w:line="240" w:lineRule="auto"/>
            </w:pPr>
            <w:r>
              <w:t>(Wed)</w:t>
            </w:r>
          </w:p>
        </w:tc>
        <w:tc>
          <w:tcPr>
            <w:tcW w:w="1872" w:type="dxa"/>
            <w:tcMar>
              <w:top w:w="100" w:type="dxa"/>
              <w:left w:w="100" w:type="dxa"/>
              <w:bottom w:w="100" w:type="dxa"/>
              <w:right w:w="100" w:type="dxa"/>
            </w:tcMar>
          </w:tcPr>
          <w:p w:rsidR="00BF213B" w:rsidRDefault="007E6EB0">
            <w:pPr>
              <w:spacing w:line="240" w:lineRule="auto"/>
            </w:pPr>
            <w:r>
              <w:t>3rd meeting</w:t>
            </w:r>
          </w:p>
          <w:p w:rsidR="00BF213B" w:rsidRDefault="007E6EB0">
            <w:pPr>
              <w:spacing w:line="240" w:lineRule="auto"/>
            </w:pPr>
            <w:r>
              <w:t>(Sat)</w:t>
            </w:r>
          </w:p>
        </w:tc>
        <w:tc>
          <w:tcPr>
            <w:tcW w:w="1872" w:type="dxa"/>
            <w:tcMar>
              <w:top w:w="100" w:type="dxa"/>
              <w:left w:w="100" w:type="dxa"/>
              <w:bottom w:w="100" w:type="dxa"/>
              <w:right w:w="100" w:type="dxa"/>
            </w:tcMar>
          </w:tcPr>
          <w:p w:rsidR="00BF213B" w:rsidRDefault="007E6EB0">
            <w:pPr>
              <w:spacing w:line="240" w:lineRule="auto"/>
            </w:pPr>
            <w:r>
              <w:t>4th meeting</w:t>
            </w:r>
          </w:p>
          <w:p w:rsidR="00BF213B" w:rsidRDefault="007E6EB0">
            <w:pPr>
              <w:spacing w:line="240" w:lineRule="auto"/>
            </w:pPr>
            <w:r>
              <w:t>(Wed)</w:t>
            </w:r>
          </w:p>
        </w:tc>
      </w:tr>
      <w:tr w:rsidR="00BF213B">
        <w:tc>
          <w:tcPr>
            <w:tcW w:w="1872" w:type="dxa"/>
            <w:tcMar>
              <w:top w:w="100" w:type="dxa"/>
              <w:left w:w="100" w:type="dxa"/>
              <w:bottom w:w="100" w:type="dxa"/>
              <w:right w:w="100" w:type="dxa"/>
            </w:tcMar>
          </w:tcPr>
          <w:p w:rsidR="00BF213B" w:rsidRDefault="007E6EB0">
            <w:pPr>
              <w:spacing w:line="240" w:lineRule="auto"/>
            </w:pPr>
            <w:r>
              <w:t>Attendance</w:t>
            </w:r>
          </w:p>
        </w:tc>
        <w:tc>
          <w:tcPr>
            <w:tcW w:w="1872" w:type="dxa"/>
            <w:tcMar>
              <w:top w:w="100" w:type="dxa"/>
              <w:left w:w="100" w:type="dxa"/>
              <w:bottom w:w="100" w:type="dxa"/>
              <w:right w:w="100" w:type="dxa"/>
            </w:tcMar>
          </w:tcPr>
          <w:p w:rsidR="00BF213B" w:rsidRDefault="007E6EB0">
            <w:pPr>
              <w:spacing w:line="240" w:lineRule="auto"/>
            </w:pPr>
            <w:r>
              <w:t>/1</w:t>
            </w:r>
          </w:p>
        </w:tc>
        <w:tc>
          <w:tcPr>
            <w:tcW w:w="1872" w:type="dxa"/>
            <w:tcMar>
              <w:top w:w="100" w:type="dxa"/>
              <w:left w:w="100" w:type="dxa"/>
              <w:bottom w:w="100" w:type="dxa"/>
              <w:right w:w="100" w:type="dxa"/>
            </w:tcMar>
          </w:tcPr>
          <w:p w:rsidR="00BF213B" w:rsidRDefault="007E6EB0">
            <w:pPr>
              <w:spacing w:line="240" w:lineRule="auto"/>
            </w:pPr>
            <w:r>
              <w:t>/1</w:t>
            </w:r>
          </w:p>
        </w:tc>
        <w:tc>
          <w:tcPr>
            <w:tcW w:w="1872" w:type="dxa"/>
            <w:tcMar>
              <w:top w:w="100" w:type="dxa"/>
              <w:left w:w="100" w:type="dxa"/>
              <w:bottom w:w="100" w:type="dxa"/>
              <w:right w:w="100" w:type="dxa"/>
            </w:tcMar>
          </w:tcPr>
          <w:p w:rsidR="00BF213B" w:rsidRDefault="007E6EB0">
            <w:pPr>
              <w:spacing w:line="240" w:lineRule="auto"/>
            </w:pPr>
            <w:r>
              <w:t>/1</w:t>
            </w:r>
          </w:p>
        </w:tc>
        <w:tc>
          <w:tcPr>
            <w:tcW w:w="1872" w:type="dxa"/>
            <w:tcMar>
              <w:top w:w="100" w:type="dxa"/>
              <w:left w:w="100" w:type="dxa"/>
              <w:bottom w:w="100" w:type="dxa"/>
              <w:right w:w="100" w:type="dxa"/>
            </w:tcMar>
          </w:tcPr>
          <w:p w:rsidR="00BF213B" w:rsidRDefault="007E6EB0">
            <w:pPr>
              <w:spacing w:line="240" w:lineRule="auto"/>
            </w:pPr>
            <w:r>
              <w:t>/1</w:t>
            </w:r>
          </w:p>
        </w:tc>
      </w:tr>
      <w:tr w:rsidR="00BF213B">
        <w:tc>
          <w:tcPr>
            <w:tcW w:w="1872" w:type="dxa"/>
            <w:tcMar>
              <w:top w:w="100" w:type="dxa"/>
              <w:left w:w="100" w:type="dxa"/>
              <w:bottom w:w="100" w:type="dxa"/>
              <w:right w:w="100" w:type="dxa"/>
            </w:tcMar>
          </w:tcPr>
          <w:p w:rsidR="00BF213B" w:rsidRDefault="007E6EB0">
            <w:pPr>
              <w:spacing w:line="240" w:lineRule="auto"/>
            </w:pPr>
            <w:r>
              <w:t>Work Completion</w:t>
            </w:r>
          </w:p>
        </w:tc>
        <w:tc>
          <w:tcPr>
            <w:tcW w:w="1872" w:type="dxa"/>
            <w:tcMar>
              <w:top w:w="100" w:type="dxa"/>
              <w:left w:w="100" w:type="dxa"/>
              <w:bottom w:w="100" w:type="dxa"/>
              <w:right w:w="100" w:type="dxa"/>
            </w:tcMar>
          </w:tcPr>
          <w:p w:rsidR="00BF213B" w:rsidRDefault="007E6EB0">
            <w:pPr>
              <w:spacing w:line="240" w:lineRule="auto"/>
            </w:pPr>
            <w:r>
              <w:t>-</w:t>
            </w:r>
          </w:p>
        </w:tc>
        <w:tc>
          <w:tcPr>
            <w:tcW w:w="1872" w:type="dxa"/>
            <w:tcMar>
              <w:top w:w="100" w:type="dxa"/>
              <w:left w:w="100" w:type="dxa"/>
              <w:bottom w:w="100" w:type="dxa"/>
              <w:right w:w="100" w:type="dxa"/>
            </w:tcMar>
          </w:tcPr>
          <w:p w:rsidR="00BF213B" w:rsidRDefault="007E6EB0">
            <w:pPr>
              <w:spacing w:line="240" w:lineRule="auto"/>
            </w:pPr>
            <w:r>
              <w:t>-</w:t>
            </w:r>
          </w:p>
        </w:tc>
        <w:tc>
          <w:tcPr>
            <w:tcW w:w="1872" w:type="dxa"/>
            <w:tcMar>
              <w:top w:w="100" w:type="dxa"/>
              <w:left w:w="100" w:type="dxa"/>
              <w:bottom w:w="100" w:type="dxa"/>
              <w:right w:w="100" w:type="dxa"/>
            </w:tcMar>
          </w:tcPr>
          <w:p w:rsidR="00BF213B" w:rsidRDefault="007E6EB0">
            <w:pPr>
              <w:spacing w:line="240" w:lineRule="auto"/>
            </w:pPr>
            <w:r>
              <w:t>/3</w:t>
            </w:r>
          </w:p>
        </w:tc>
        <w:tc>
          <w:tcPr>
            <w:tcW w:w="1872" w:type="dxa"/>
            <w:tcMar>
              <w:top w:w="100" w:type="dxa"/>
              <w:left w:w="100" w:type="dxa"/>
              <w:bottom w:w="100" w:type="dxa"/>
              <w:right w:w="100" w:type="dxa"/>
            </w:tcMar>
          </w:tcPr>
          <w:p w:rsidR="00BF213B" w:rsidRDefault="007E6EB0">
            <w:pPr>
              <w:spacing w:line="240" w:lineRule="auto"/>
            </w:pPr>
            <w:r>
              <w:t>/3</w:t>
            </w:r>
          </w:p>
        </w:tc>
      </w:tr>
    </w:tbl>
    <w:p w:rsidR="00BF213B" w:rsidRDefault="00BF213B"/>
    <w:p w:rsidR="00BF213B" w:rsidRDefault="007E6EB0">
      <w:r>
        <w:rPr>
          <w:rFonts w:ascii="Times New Roman" w:eastAsia="Times New Roman" w:hAnsi="Times New Roman" w:cs="Times New Roman"/>
          <w:b/>
          <w:sz w:val="24"/>
          <w:szCs w:val="24"/>
        </w:rPr>
        <w:tab/>
      </w:r>
      <w:r>
        <w:rPr>
          <w:rFonts w:ascii="Times New Roman" w:eastAsia="Times New Roman" w:hAnsi="Times New Roman" w:cs="Times New Roman"/>
        </w:rPr>
        <w:t>This rubric will be followed strictly to avoid subjective judgment of other member’s work. As friends it might be hard to point fingers; therefore, this will help with marking and provides an easy way for us to provide members feedback at the end of the term.</w:t>
      </w:r>
    </w:p>
    <w:p w:rsidR="00BF213B" w:rsidRDefault="007E6EB0">
      <w:r>
        <w:rPr>
          <w:rFonts w:ascii="Times New Roman" w:eastAsia="Times New Roman" w:hAnsi="Times New Roman" w:cs="Times New Roman"/>
          <w:b/>
          <w:sz w:val="24"/>
          <w:szCs w:val="24"/>
        </w:rPr>
        <w:tab/>
      </w:r>
      <w:r>
        <w:rPr>
          <w:rFonts w:ascii="Times New Roman" w:eastAsia="Times New Roman" w:hAnsi="Times New Roman" w:cs="Times New Roman"/>
        </w:rPr>
        <w:t>Work completion is marked accordingly:</w:t>
      </w:r>
    </w:p>
    <w:p w:rsidR="00BF213B" w:rsidRDefault="007E6EB0">
      <w:r>
        <w:rPr>
          <w:rFonts w:ascii="Times New Roman" w:eastAsia="Times New Roman" w:hAnsi="Times New Roman" w:cs="Times New Roman"/>
        </w:rPr>
        <w:tab/>
      </w:r>
      <w:r>
        <w:rPr>
          <w:rFonts w:ascii="Times New Roman" w:eastAsia="Times New Roman" w:hAnsi="Times New Roman" w:cs="Times New Roman"/>
        </w:rPr>
        <w:tab/>
        <w:t>- Did not do anything :</w:t>
      </w:r>
      <w:r>
        <w:rPr>
          <w:rFonts w:ascii="Times New Roman" w:eastAsia="Times New Roman" w:hAnsi="Times New Roman" w:cs="Times New Roman"/>
          <w:b/>
        </w:rPr>
        <w:t xml:space="preserve"> 0</w:t>
      </w:r>
    </w:p>
    <w:p w:rsidR="00BF213B" w:rsidRDefault="007E6EB0">
      <w:r>
        <w:rPr>
          <w:rFonts w:ascii="Times New Roman" w:eastAsia="Times New Roman" w:hAnsi="Times New Roman" w:cs="Times New Roman"/>
        </w:rPr>
        <w:lastRenderedPageBreak/>
        <w:tab/>
      </w:r>
      <w:r>
        <w:rPr>
          <w:rFonts w:ascii="Times New Roman" w:eastAsia="Times New Roman" w:hAnsi="Times New Roman" w:cs="Times New Roman"/>
        </w:rPr>
        <w:tab/>
        <w:t xml:space="preserve">- Minimal effort (still requires other members to complete): </w:t>
      </w:r>
      <w:r>
        <w:rPr>
          <w:rFonts w:ascii="Times New Roman" w:eastAsia="Times New Roman" w:hAnsi="Times New Roman" w:cs="Times New Roman"/>
          <w:b/>
        </w:rPr>
        <w:t>1</w:t>
      </w:r>
    </w:p>
    <w:p w:rsidR="00BF213B" w:rsidRDefault="007E6EB0">
      <w:r>
        <w:rPr>
          <w:rFonts w:ascii="Times New Roman" w:eastAsia="Times New Roman" w:hAnsi="Times New Roman" w:cs="Times New Roman"/>
        </w:rPr>
        <w:tab/>
      </w:r>
      <w:r>
        <w:rPr>
          <w:rFonts w:ascii="Times New Roman" w:eastAsia="Times New Roman" w:hAnsi="Times New Roman" w:cs="Times New Roman"/>
        </w:rPr>
        <w:tab/>
        <w:t xml:space="preserve">- Unable to finish assigned portion, but has most of it done: </w:t>
      </w:r>
      <w:r>
        <w:rPr>
          <w:rFonts w:ascii="Times New Roman" w:eastAsia="Times New Roman" w:hAnsi="Times New Roman" w:cs="Times New Roman"/>
          <w:b/>
        </w:rPr>
        <w:t>2</w:t>
      </w:r>
    </w:p>
    <w:p w:rsidR="00BF213B" w:rsidRDefault="007E6EB0">
      <w:pPr>
        <w:ind w:firstLine="720"/>
      </w:pPr>
      <w:r>
        <w:rPr>
          <w:rFonts w:ascii="Times New Roman" w:eastAsia="Times New Roman" w:hAnsi="Times New Roman" w:cs="Times New Roman"/>
        </w:rPr>
        <w:tab/>
        <w:t xml:space="preserve">- Finished work: </w:t>
      </w:r>
      <w:r>
        <w:rPr>
          <w:rFonts w:ascii="Times New Roman" w:eastAsia="Times New Roman" w:hAnsi="Times New Roman" w:cs="Times New Roman"/>
          <w:b/>
        </w:rPr>
        <w:t>3</w:t>
      </w:r>
      <w:r>
        <w:rPr>
          <w:rFonts w:ascii="Times New Roman" w:eastAsia="Times New Roman" w:hAnsi="Times New Roman" w:cs="Times New Roman"/>
          <w:b/>
          <w:sz w:val="24"/>
          <w:szCs w:val="24"/>
        </w:rPr>
        <w:tab/>
      </w:r>
    </w:p>
    <w:p w:rsidR="00BF213B" w:rsidRDefault="007E6EB0">
      <w:pPr>
        <w:ind w:firstLine="720"/>
      </w:pPr>
      <w:r>
        <w:rPr>
          <w:rFonts w:ascii="Times New Roman" w:eastAsia="Times New Roman" w:hAnsi="Times New Roman" w:cs="Times New Roman"/>
        </w:rPr>
        <w:t>The total mark will be 10 per milestone. Marks for each milestone will be tallied up at the end of the project to determine each member’s peer reviews.</w:t>
      </w:r>
    </w:p>
    <w:p w:rsidR="00BF213B" w:rsidRDefault="00BF213B">
      <w:pPr>
        <w:ind w:left="720" w:firstLine="720"/>
      </w:pPr>
    </w:p>
    <w:p w:rsidR="00BF213B" w:rsidRDefault="007E6EB0">
      <w:pPr>
        <w:ind w:left="720" w:firstLine="720"/>
      </w:pPr>
      <w:r>
        <w:rPr>
          <w:rFonts w:ascii="Times New Roman" w:eastAsia="Times New Roman" w:hAnsi="Times New Roman" w:cs="Times New Roman"/>
          <w:b/>
          <w:sz w:val="24"/>
          <w:szCs w:val="24"/>
        </w:rPr>
        <w:t>4.3.1 Missing work policy</w:t>
      </w:r>
    </w:p>
    <w:p w:rsidR="00BF213B" w:rsidRDefault="007E6EB0">
      <w:pPr>
        <w:ind w:left="720" w:firstLine="720"/>
      </w:pPr>
      <w:r>
        <w:rPr>
          <w:rFonts w:ascii="Times New Roman" w:eastAsia="Times New Roman" w:hAnsi="Times New Roman" w:cs="Times New Roman"/>
        </w:rPr>
        <w:t>If any members are not able to complete their assigned work by the 4th meeting, the other members will help with their work and finish it before Friday.</w:t>
      </w:r>
    </w:p>
    <w:p w:rsidR="00BF213B" w:rsidRDefault="00BF213B">
      <w:pPr>
        <w:ind w:left="720" w:firstLine="720"/>
      </w:pPr>
    </w:p>
    <w:p w:rsidR="00BF213B" w:rsidRDefault="007E6EB0">
      <w:pPr>
        <w:ind w:right="270"/>
      </w:pPr>
      <w:r>
        <w:rPr>
          <w:rFonts w:ascii="Times New Roman" w:eastAsia="Times New Roman" w:hAnsi="Times New Roman" w:cs="Times New Roman"/>
          <w:b/>
          <w:sz w:val="24"/>
          <w:szCs w:val="24"/>
        </w:rPr>
        <w:tab/>
        <w:t>4.4 Collaboration Platform</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b/>
          <w:sz w:val="24"/>
          <w:szCs w:val="24"/>
        </w:rPr>
        <w:tab/>
      </w:r>
      <w:r>
        <w:rPr>
          <w:rFonts w:ascii="Times New Roman" w:eastAsia="Times New Roman" w:hAnsi="Times New Roman" w:cs="Times New Roman"/>
        </w:rPr>
        <w:t>Members will collaborate over Google Drive, Discord and GitHub. Google Drive will be used to post documents for others to view and edit, Discord will be used to communicate between members, and GitHub</w:t>
      </w:r>
    </w:p>
    <w:sectPr w:rsidR="00BF213B">
      <w:headerReference w:type="default" r:id="rId62"/>
      <w:footerReference w:type="default" r:id="rId63"/>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730AE" w:rsidRDefault="00C730AE">
      <w:pPr>
        <w:spacing w:line="240" w:lineRule="auto"/>
      </w:pPr>
      <w:r>
        <w:separator/>
      </w:r>
    </w:p>
  </w:endnote>
  <w:endnote w:type="continuationSeparator" w:id="0">
    <w:p w:rsidR="00C730AE" w:rsidRDefault="00C730A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6EB0" w:rsidRDefault="007E6EB0">
    <w:pPr>
      <w:tabs>
        <w:tab w:val="center" w:pos="4680"/>
        <w:tab w:val="right" w:pos="9360"/>
      </w:tabs>
      <w:spacing w:after="708" w:line="240" w:lineRule="auto"/>
    </w:pPr>
    <w:r>
      <w:t xml:space="preserve">Page | </w:t>
    </w:r>
    <w:r>
      <w:fldChar w:fldCharType="begin"/>
    </w:r>
    <w:r>
      <w:instrText>PAGE</w:instrText>
    </w:r>
    <w:r>
      <w:fldChar w:fldCharType="separate"/>
    </w:r>
    <w:r w:rsidR="000B52BF">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730AE" w:rsidRDefault="00C730AE">
      <w:pPr>
        <w:spacing w:line="240" w:lineRule="auto"/>
      </w:pPr>
      <w:r>
        <w:separator/>
      </w:r>
    </w:p>
  </w:footnote>
  <w:footnote w:type="continuationSeparator" w:id="0">
    <w:p w:rsidR="00C730AE" w:rsidRDefault="00C730A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6EB0" w:rsidRDefault="007E6EB0">
    <w:pPr>
      <w:widowControl/>
      <w:rPr>
        <w:rFonts w:ascii="Times New Roman" w:eastAsia="Times New Roman" w:hAnsi="Times New Roman" w:cs="Times New Roman"/>
        <w:b/>
        <w:sz w:val="28"/>
        <w:szCs w:val="28"/>
      </w:rPr>
    </w:pPr>
  </w:p>
  <w:p w:rsidR="007E6EB0" w:rsidRDefault="007E6EB0">
    <w:pPr>
      <w:widowControl/>
      <w:rPr>
        <w:rFonts w:ascii="Times New Roman" w:eastAsia="Times New Roman" w:hAnsi="Times New Roman" w:cs="Times New Roman"/>
        <w:b/>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081F9F"/>
    <w:multiLevelType w:val="multilevel"/>
    <w:tmpl w:val="BB1CB42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15:restartNumberingAfterBreak="0">
    <w:nsid w:val="41144E03"/>
    <w:multiLevelType w:val="multilevel"/>
    <w:tmpl w:val="3ADEB348"/>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2" w15:restartNumberingAfterBreak="0">
    <w:nsid w:val="45296BBA"/>
    <w:multiLevelType w:val="multilevel"/>
    <w:tmpl w:val="14623394"/>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3" w15:restartNumberingAfterBreak="0">
    <w:nsid w:val="57701C01"/>
    <w:multiLevelType w:val="multilevel"/>
    <w:tmpl w:val="0EC4C15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BF213B"/>
    <w:rsid w:val="00015210"/>
    <w:rsid w:val="0002628E"/>
    <w:rsid w:val="000B52BF"/>
    <w:rsid w:val="001252B1"/>
    <w:rsid w:val="001942B6"/>
    <w:rsid w:val="00226BE6"/>
    <w:rsid w:val="00240980"/>
    <w:rsid w:val="00286174"/>
    <w:rsid w:val="00297307"/>
    <w:rsid w:val="002A759E"/>
    <w:rsid w:val="002B275A"/>
    <w:rsid w:val="002D5448"/>
    <w:rsid w:val="002F0789"/>
    <w:rsid w:val="003365A2"/>
    <w:rsid w:val="00397A5C"/>
    <w:rsid w:val="00441E54"/>
    <w:rsid w:val="004450FF"/>
    <w:rsid w:val="004B36FB"/>
    <w:rsid w:val="00536096"/>
    <w:rsid w:val="00537BA6"/>
    <w:rsid w:val="00585FC0"/>
    <w:rsid w:val="005B3C76"/>
    <w:rsid w:val="005E391E"/>
    <w:rsid w:val="005F3F33"/>
    <w:rsid w:val="00624D16"/>
    <w:rsid w:val="006B0C01"/>
    <w:rsid w:val="006F460E"/>
    <w:rsid w:val="007805B6"/>
    <w:rsid w:val="007E6EB0"/>
    <w:rsid w:val="0086274E"/>
    <w:rsid w:val="008D4B60"/>
    <w:rsid w:val="00A07E21"/>
    <w:rsid w:val="00A10EEF"/>
    <w:rsid w:val="00AA0F2D"/>
    <w:rsid w:val="00AC2474"/>
    <w:rsid w:val="00BA788D"/>
    <w:rsid w:val="00BF213B"/>
    <w:rsid w:val="00BF78CC"/>
    <w:rsid w:val="00C01942"/>
    <w:rsid w:val="00C417E1"/>
    <w:rsid w:val="00C51ED8"/>
    <w:rsid w:val="00C730AE"/>
    <w:rsid w:val="00D0042B"/>
    <w:rsid w:val="00D508A0"/>
    <w:rsid w:val="00D91DA1"/>
    <w:rsid w:val="00DB1B2B"/>
    <w:rsid w:val="00DB5E9D"/>
    <w:rsid w:val="00E265BF"/>
    <w:rsid w:val="00EA0456"/>
    <w:rsid w:val="00F53CF3"/>
    <w:rsid w:val="00F57C5C"/>
    <w:rsid w:val="00F86EE3"/>
    <w:rsid w:val="00F9109A"/>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A68440"/>
  <w15:docId w15:val="{00F07EF3-E97C-4631-A268-62FACA418E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CA" w:eastAsia="ja-JP" w:bidi="ar-SA"/>
      </w:rPr>
    </w:rPrDefault>
    <w:pPrDefault>
      <w:pPr>
        <w:widowControl w:val="0"/>
        <w:spacing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360" w:after="80"/>
      <w:contextualSpacing/>
      <w:outlineLvl w:val="1"/>
    </w:pPr>
    <w:rPr>
      <w:b/>
      <w:sz w:val="36"/>
      <w:szCs w:val="36"/>
    </w:rPr>
  </w:style>
  <w:style w:type="paragraph" w:styleId="Heading3">
    <w:name w:val="heading 3"/>
    <w:basedOn w:val="Normal"/>
    <w:next w:val="Normal"/>
    <w:pPr>
      <w:keepNext/>
      <w:keepLines/>
      <w:spacing w:before="280" w:after="80"/>
      <w:contextualSpacing/>
      <w:outlineLvl w:val="2"/>
    </w:pPr>
    <w:rPr>
      <w:b/>
      <w:sz w:val="28"/>
      <w:szCs w:val="28"/>
    </w:rPr>
  </w:style>
  <w:style w:type="paragraph" w:styleId="Heading4">
    <w:name w:val="heading 4"/>
    <w:basedOn w:val="Normal"/>
    <w:next w:val="Normal"/>
    <w:pPr>
      <w:keepNext/>
      <w:keepLines/>
      <w:spacing w:before="240" w:after="40"/>
      <w:contextualSpacing/>
      <w:outlineLvl w:val="3"/>
    </w:pPr>
    <w:rPr>
      <w:b/>
      <w:sz w:val="24"/>
      <w:szCs w:val="24"/>
    </w:rPr>
  </w:style>
  <w:style w:type="paragraph" w:styleId="Heading5">
    <w:name w:val="heading 5"/>
    <w:basedOn w:val="Normal"/>
    <w:next w:val="Normal"/>
    <w:pPr>
      <w:keepNext/>
      <w:keepLines/>
      <w:spacing w:before="220" w:after="40"/>
      <w:contextualSpacing/>
      <w:outlineLvl w:val="4"/>
    </w:pPr>
    <w:rPr>
      <w:b/>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students.bcitdev.com/A00985653/COMP-1536-Project/about.html" TargetMode="Externa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footnotes" Target="footnotes.xml"/><Relationship Id="rId61" Type="http://schemas.openxmlformats.org/officeDocument/2006/relationships/hyperlink" Target="http://www.gamespot.com/"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jqueryui.com/accordion/" TargetMode="External"/><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hyperlink" Target="http://students.bcitdev.com/A00985653/COMP-1536-Project/sign_up.html" TargetMode="External"/><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ca.ign.com/" TargetMode="Externa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52</Pages>
  <Words>5259</Words>
  <Characters>29978</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Cameron Roberts</cp:lastModifiedBy>
  <cp:revision>2</cp:revision>
  <dcterms:created xsi:type="dcterms:W3CDTF">2017-04-14T06:35:00Z</dcterms:created>
  <dcterms:modified xsi:type="dcterms:W3CDTF">2017-04-14T06:35:00Z</dcterms:modified>
</cp:coreProperties>
</file>